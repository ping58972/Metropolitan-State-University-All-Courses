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B0F704" w14:textId="77777777" w:rsidR="00DA17F9" w:rsidRPr="0088128D" w:rsidRDefault="00DA17F9" w:rsidP="00D93C9E">
      <w:pPr>
        <w:pStyle w:val="Title"/>
      </w:pPr>
      <w:r w:rsidRPr="0088128D">
        <w:t>Metropolitan State University</w:t>
      </w:r>
    </w:p>
    <w:p w14:paraId="1C010E13" w14:textId="3DEE9FC5" w:rsidR="00DA17F9" w:rsidRPr="0088128D" w:rsidRDefault="00DA17F9" w:rsidP="00DA17F9">
      <w:pPr>
        <w:pStyle w:val="Title"/>
      </w:pPr>
      <w:r w:rsidRPr="0088128D">
        <w:t>ICS 432</w:t>
      </w:r>
      <w:r w:rsidR="00ED363F">
        <w:t xml:space="preserve">: </w:t>
      </w:r>
      <w:r w:rsidRPr="0088128D">
        <w:t xml:space="preserve">Distributed and Cloud Computing </w:t>
      </w:r>
    </w:p>
    <w:p w14:paraId="1F112806" w14:textId="2805FA3D" w:rsidR="00D02F84" w:rsidRDefault="004C565E" w:rsidP="00D02F84">
      <w:pPr>
        <w:pStyle w:val="Author"/>
      </w:pPr>
      <w:r>
        <w:t xml:space="preserve">Docker on a </w:t>
      </w:r>
      <w:r w:rsidR="00ED363F">
        <w:t xml:space="preserve">Local </w:t>
      </w:r>
      <w:r>
        <w:t>Linux VM</w:t>
      </w:r>
    </w:p>
    <w:p w14:paraId="45D96385" w14:textId="1B54B101" w:rsidR="004C565E" w:rsidRDefault="004C565E" w:rsidP="00D02F84">
      <w:r>
        <w:t xml:space="preserve">In this </w:t>
      </w:r>
      <w:r w:rsidR="00D02F84">
        <w:t>assignment</w:t>
      </w:r>
      <w:r>
        <w:t xml:space="preserve">, </w:t>
      </w:r>
      <w:r w:rsidR="00D02F84">
        <w:t>you</w:t>
      </w:r>
      <w:r>
        <w:t xml:space="preserve"> will </w:t>
      </w:r>
      <w:r w:rsidR="00D02F84">
        <w:t>do</w:t>
      </w:r>
      <w:r>
        <w:t xml:space="preserve"> the following:</w:t>
      </w:r>
    </w:p>
    <w:p w14:paraId="128A765F" w14:textId="64EBC8E4" w:rsidR="004C565E" w:rsidRDefault="004C565E" w:rsidP="004C565E"/>
    <w:p w14:paraId="4486BD60" w14:textId="76DDBA79" w:rsidR="004C565E" w:rsidRDefault="004C565E" w:rsidP="004C565E">
      <w:pPr>
        <w:pStyle w:val="ListParagraph"/>
        <w:numPr>
          <w:ilvl w:val="0"/>
          <w:numId w:val="17"/>
        </w:numPr>
      </w:pPr>
      <w:r>
        <w:t>Install Oracle Virtual Box.</w:t>
      </w:r>
    </w:p>
    <w:p w14:paraId="556CA7D4" w14:textId="33479FA1" w:rsidR="004C565E" w:rsidRDefault="004C565E" w:rsidP="004C565E">
      <w:pPr>
        <w:pStyle w:val="ListParagraph"/>
        <w:numPr>
          <w:ilvl w:val="0"/>
          <w:numId w:val="17"/>
        </w:numPr>
      </w:pPr>
      <w:r>
        <w:t>Create a Linux VM using VirtualBox.</w:t>
      </w:r>
    </w:p>
    <w:p w14:paraId="5DC3BE13" w14:textId="54C0CDB9" w:rsidR="004C565E" w:rsidRDefault="004C565E" w:rsidP="004C565E">
      <w:pPr>
        <w:pStyle w:val="ListParagraph"/>
        <w:numPr>
          <w:ilvl w:val="0"/>
          <w:numId w:val="17"/>
        </w:numPr>
      </w:pPr>
      <w:r>
        <w:t>Install Docker on the Linux VM.</w:t>
      </w:r>
    </w:p>
    <w:p w14:paraId="03A1042F" w14:textId="47467229" w:rsidR="00D02F84" w:rsidRDefault="00D02F84" w:rsidP="004C565E">
      <w:pPr>
        <w:pStyle w:val="ListParagraph"/>
        <w:numPr>
          <w:ilvl w:val="0"/>
          <w:numId w:val="17"/>
        </w:numPr>
      </w:pPr>
      <w:r>
        <w:t>Run a flask app on Docker.</w:t>
      </w:r>
    </w:p>
    <w:p w14:paraId="4FF9B29C" w14:textId="1B17298A" w:rsidR="004C565E" w:rsidRDefault="004C565E" w:rsidP="004C565E"/>
    <w:p w14:paraId="172AFE31" w14:textId="149A096A" w:rsidR="00D02F84" w:rsidRDefault="00D02F84" w:rsidP="00D02F84">
      <w:r>
        <w:t>Note that steps 1 and 2 are based on</w:t>
      </w:r>
      <w:r>
        <w:t xml:space="preserve"> Chapters 4 and 6 from Virtualization essentials book.</w:t>
      </w:r>
    </w:p>
    <w:p w14:paraId="62A1531F" w14:textId="676651E0" w:rsidR="00D02F84" w:rsidRDefault="00D02F84" w:rsidP="004C565E"/>
    <w:p w14:paraId="3064649D" w14:textId="252970D5" w:rsidR="004C565E" w:rsidRDefault="004C565E" w:rsidP="004C565E">
      <w:pPr>
        <w:pStyle w:val="Heading1"/>
      </w:pPr>
      <w:r>
        <w:t>Step 1: Install and setup Oracle VirtualBox</w:t>
      </w:r>
    </w:p>
    <w:p w14:paraId="394501D4" w14:textId="2763E5AD" w:rsidR="004C565E" w:rsidRDefault="004C565E" w:rsidP="004C565E"/>
    <w:p w14:paraId="3E6EF883" w14:textId="1DC56F76" w:rsidR="004C565E" w:rsidRDefault="001F4A1B" w:rsidP="004C565E">
      <w:r>
        <w:t xml:space="preserve">Oracle VirtualBox is a popular type-2 Hypervisor that can be downloaded from the following link: </w:t>
      </w:r>
      <w:r>
        <w:fldChar w:fldCharType="begin"/>
      </w:r>
      <w:ins w:id="0" w:author="Ghanem, Thanaa M" w:date="2021-05-19T13:27:00Z">
        <w:r>
          <w:instrText xml:space="preserve"> HYPERLINK "</w:instrText>
        </w:r>
      </w:ins>
      <w:r w:rsidRPr="001F4A1B">
        <w:instrText>https://www.virtualbox.org/</w:instrText>
      </w:r>
      <w:ins w:id="1" w:author="Ghanem, Thanaa M" w:date="2021-05-19T13:27:00Z">
        <w:r>
          <w:instrText xml:space="preserve">" </w:instrText>
        </w:r>
      </w:ins>
      <w:r>
        <w:fldChar w:fldCharType="separate"/>
      </w:r>
      <w:r w:rsidRPr="0011130E">
        <w:rPr>
          <w:rStyle w:val="Hyperlink"/>
        </w:rPr>
        <w:t>https://www.virtualbox.org/</w:t>
      </w:r>
      <w:r>
        <w:fldChar w:fldCharType="end"/>
      </w:r>
    </w:p>
    <w:p w14:paraId="5CD602BC" w14:textId="3A51BA5D" w:rsidR="001F4A1B" w:rsidRDefault="001F4A1B" w:rsidP="004C565E"/>
    <w:p w14:paraId="6C6759F9" w14:textId="2DB0DA49" w:rsidR="001F4A1B" w:rsidRDefault="001F4A1B" w:rsidP="004C565E">
      <w:r>
        <w:t>Choose the Downloads link and select the correct choice for your host machine.</w:t>
      </w:r>
    </w:p>
    <w:p w14:paraId="74B2DD43" w14:textId="0CDF3CC4" w:rsidR="001F4A1B" w:rsidRDefault="001F4A1B" w:rsidP="004C565E"/>
    <w:p w14:paraId="6B2AF48E" w14:textId="799EA2A5" w:rsidR="001F4A1B" w:rsidRDefault="001F4A1B" w:rsidP="001F4A1B">
      <w:pPr>
        <w:autoSpaceDE w:val="0"/>
        <w:autoSpaceDN w:val="0"/>
        <w:adjustRightInd w:val="0"/>
        <w:rPr>
          <w:sz w:val="21"/>
          <w:szCs w:val="21"/>
        </w:rPr>
      </w:pPr>
      <w:r>
        <w:rPr>
          <w:sz w:val="21"/>
          <w:szCs w:val="21"/>
        </w:rPr>
        <w:t xml:space="preserve">After downloading the VirtualBox executable, begin the installation by double clicking on the installed file. </w:t>
      </w:r>
    </w:p>
    <w:p w14:paraId="55D29112" w14:textId="0A144692" w:rsidR="001F4A1B" w:rsidRDefault="001F4A1B" w:rsidP="001F4A1B">
      <w:pPr>
        <w:autoSpaceDE w:val="0"/>
        <w:autoSpaceDN w:val="0"/>
        <w:adjustRightInd w:val="0"/>
        <w:rPr>
          <w:sz w:val="21"/>
          <w:szCs w:val="21"/>
        </w:rPr>
      </w:pPr>
    </w:p>
    <w:p w14:paraId="46E3F926" w14:textId="20654C73" w:rsidR="001F4A1B" w:rsidRDefault="001F4A1B" w:rsidP="001F4A1B">
      <w:pPr>
        <w:autoSpaceDE w:val="0"/>
        <w:autoSpaceDN w:val="0"/>
        <w:adjustRightInd w:val="0"/>
        <w:rPr>
          <w:sz w:val="21"/>
          <w:szCs w:val="21"/>
        </w:rPr>
      </w:pPr>
      <w:r>
        <w:rPr>
          <w:sz w:val="21"/>
          <w:szCs w:val="21"/>
        </w:rPr>
        <w:t>Follow the default installation steps.</w:t>
      </w:r>
    </w:p>
    <w:p w14:paraId="693297B0" w14:textId="54F238D1" w:rsidR="001F4A1B" w:rsidRDefault="001F4A1B" w:rsidP="001F4A1B">
      <w:pPr>
        <w:autoSpaceDE w:val="0"/>
        <w:autoSpaceDN w:val="0"/>
        <w:adjustRightInd w:val="0"/>
        <w:rPr>
          <w:sz w:val="21"/>
          <w:szCs w:val="21"/>
        </w:rPr>
      </w:pPr>
    </w:p>
    <w:p w14:paraId="6B7A89C2" w14:textId="524BDD7B" w:rsidR="001F4A1B" w:rsidRDefault="001F4A1B" w:rsidP="001F4A1B">
      <w:pPr>
        <w:pStyle w:val="Heading1"/>
      </w:pPr>
      <w:r>
        <w:t xml:space="preserve">Step 2: </w:t>
      </w:r>
      <w:r w:rsidR="00D02F84">
        <w:t>Create a</w:t>
      </w:r>
      <w:r>
        <w:t xml:space="preserve"> </w:t>
      </w:r>
      <w:r w:rsidR="00D02F84">
        <w:t xml:space="preserve">Local </w:t>
      </w:r>
      <w:r>
        <w:t>Linux Virtual Machine</w:t>
      </w:r>
    </w:p>
    <w:p w14:paraId="29AD1B62" w14:textId="69317C50" w:rsidR="001F4A1B" w:rsidRDefault="001F4A1B" w:rsidP="001F4A1B"/>
    <w:p w14:paraId="4D3C0615" w14:textId="46BFA1A1" w:rsidR="002E6BF9" w:rsidRPr="002E6BF9" w:rsidRDefault="002E6BF9" w:rsidP="002E6BF9">
      <w:pPr>
        <w:autoSpaceDE w:val="0"/>
        <w:autoSpaceDN w:val="0"/>
        <w:adjustRightInd w:val="0"/>
        <w:rPr>
          <w:sz w:val="21"/>
          <w:szCs w:val="21"/>
        </w:rPr>
      </w:pPr>
      <w:r>
        <w:t xml:space="preserve">We will create a VM with the following configurations: </w:t>
      </w:r>
      <w:r w:rsidRPr="002E6BF9">
        <w:rPr>
          <w:sz w:val="21"/>
          <w:szCs w:val="21"/>
        </w:rPr>
        <w:t>1 CPU, 1 GB of memory, and 20 GB of disk space.</w:t>
      </w:r>
      <w:r>
        <w:rPr>
          <w:sz w:val="21"/>
          <w:szCs w:val="21"/>
        </w:rPr>
        <w:t xml:space="preserve"> Then we will install the Ubuntu Linux OS on the VM.</w:t>
      </w:r>
    </w:p>
    <w:p w14:paraId="2A7B0A04" w14:textId="77777777" w:rsidR="002E6BF9" w:rsidRDefault="002E6BF9" w:rsidP="001F4A1B"/>
    <w:p w14:paraId="3090AF4D" w14:textId="1094510F" w:rsidR="001F4A1B" w:rsidRPr="002E6BF9" w:rsidRDefault="001F4A1B" w:rsidP="001F4A1B">
      <w:pPr>
        <w:pStyle w:val="ListParagraph"/>
        <w:numPr>
          <w:ilvl w:val="0"/>
          <w:numId w:val="18"/>
        </w:numPr>
        <w:rPr>
          <w:rFonts w:asciiTheme="minorHAnsi" w:hAnsiTheme="minorHAnsi" w:cstheme="minorBidi"/>
        </w:rPr>
      </w:pPr>
      <w:r>
        <w:rPr>
          <w:sz w:val="21"/>
          <w:szCs w:val="21"/>
        </w:rPr>
        <w:t xml:space="preserve">Open VirtualBox </w:t>
      </w:r>
      <w:r w:rsidR="002E6BF9">
        <w:rPr>
          <w:sz w:val="21"/>
          <w:szCs w:val="21"/>
        </w:rPr>
        <w:t>and click on New from the top menu.</w:t>
      </w:r>
    </w:p>
    <w:p w14:paraId="24F6641F" w14:textId="125200D6" w:rsidR="002E6BF9" w:rsidRDefault="002E6BF9" w:rsidP="002E6BF9">
      <w:pPr>
        <w:tabs>
          <w:tab w:val="left" w:pos="5472"/>
        </w:tabs>
      </w:pPr>
      <w:r>
        <w:tab/>
      </w:r>
    </w:p>
    <w:p w14:paraId="6EF6CE95" w14:textId="7E0A0292" w:rsidR="002E6BF9" w:rsidRDefault="002E6BF9" w:rsidP="002E6BF9">
      <w:pPr>
        <w:tabs>
          <w:tab w:val="left" w:pos="5472"/>
        </w:tabs>
      </w:pPr>
      <w:r w:rsidRPr="002E6BF9">
        <w:rPr>
          <w:noProof/>
        </w:rPr>
        <w:lastRenderedPageBreak/>
        <w:drawing>
          <wp:inline distT="0" distB="0" distL="0" distR="0" wp14:anchorId="268FE166" wp14:editId="78C6CF42">
            <wp:extent cx="5473700" cy="175260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
                    <a:stretch>
                      <a:fillRect/>
                    </a:stretch>
                  </pic:blipFill>
                  <pic:spPr>
                    <a:xfrm>
                      <a:off x="0" y="0"/>
                      <a:ext cx="5473700" cy="1752600"/>
                    </a:xfrm>
                    <a:prstGeom prst="rect">
                      <a:avLst/>
                    </a:prstGeom>
                  </pic:spPr>
                </pic:pic>
              </a:graphicData>
            </a:graphic>
          </wp:inline>
        </w:drawing>
      </w:r>
    </w:p>
    <w:p w14:paraId="611194F2" w14:textId="4A55A9B8" w:rsidR="002E6BF9" w:rsidRDefault="002E6BF9" w:rsidP="002E6BF9">
      <w:pPr>
        <w:tabs>
          <w:tab w:val="left" w:pos="5472"/>
        </w:tabs>
      </w:pPr>
    </w:p>
    <w:p w14:paraId="5E420CD4" w14:textId="5230CC69" w:rsidR="002E6BF9" w:rsidRDefault="002E6BF9" w:rsidP="002E6BF9">
      <w:pPr>
        <w:pStyle w:val="ListParagraph"/>
        <w:numPr>
          <w:ilvl w:val="0"/>
          <w:numId w:val="18"/>
        </w:numPr>
        <w:tabs>
          <w:tab w:val="left" w:pos="5472"/>
        </w:tabs>
      </w:pPr>
      <w:r>
        <w:t>Enter details as shown in the following figure and click on continue:</w:t>
      </w:r>
    </w:p>
    <w:p w14:paraId="44A51531" w14:textId="7C26C46D" w:rsidR="002E6BF9" w:rsidRDefault="002E6BF9" w:rsidP="002E6BF9">
      <w:pPr>
        <w:tabs>
          <w:tab w:val="left" w:pos="5472"/>
        </w:tabs>
      </w:pPr>
      <w:r>
        <w:rPr>
          <w:noProof/>
        </w:rPr>
        <w:drawing>
          <wp:anchor distT="0" distB="0" distL="114300" distR="114300" simplePos="0" relativeHeight="251658240" behindDoc="0" locked="0" layoutInCell="1" allowOverlap="1" wp14:anchorId="1F1CF23B" wp14:editId="797FD810">
            <wp:simplePos x="0" y="0"/>
            <wp:positionH relativeFrom="column">
              <wp:posOffset>860376</wp:posOffset>
            </wp:positionH>
            <wp:positionV relativeFrom="paragraph">
              <wp:posOffset>123580</wp:posOffset>
            </wp:positionV>
            <wp:extent cx="4260215" cy="2552700"/>
            <wp:effectExtent l="0" t="0" r="0" b="0"/>
            <wp:wrapThrough wrapText="bothSides">
              <wp:wrapPolygon edited="0">
                <wp:start x="0" y="0"/>
                <wp:lineTo x="0" y="21493"/>
                <wp:lineTo x="21507" y="21493"/>
                <wp:lineTo x="21507" y="0"/>
                <wp:lineTo x="0" y="0"/>
              </wp:wrapPolygon>
            </wp:wrapThrough>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60215" cy="2552700"/>
                    </a:xfrm>
                    <a:prstGeom prst="rect">
                      <a:avLst/>
                    </a:prstGeom>
                  </pic:spPr>
                </pic:pic>
              </a:graphicData>
            </a:graphic>
            <wp14:sizeRelH relativeFrom="page">
              <wp14:pctWidth>0</wp14:pctWidth>
            </wp14:sizeRelH>
            <wp14:sizeRelV relativeFrom="page">
              <wp14:pctHeight>0</wp14:pctHeight>
            </wp14:sizeRelV>
          </wp:anchor>
        </w:drawing>
      </w:r>
    </w:p>
    <w:p w14:paraId="7340716E" w14:textId="1980F285" w:rsidR="002E6BF9" w:rsidRDefault="002E6BF9" w:rsidP="002E6BF9">
      <w:pPr>
        <w:tabs>
          <w:tab w:val="left" w:pos="5472"/>
        </w:tabs>
      </w:pPr>
    </w:p>
    <w:p w14:paraId="34A72879" w14:textId="0DEA85B6" w:rsidR="002E6BF9" w:rsidRDefault="002E6BF9" w:rsidP="002E6BF9">
      <w:pPr>
        <w:tabs>
          <w:tab w:val="left" w:pos="5472"/>
        </w:tabs>
      </w:pPr>
    </w:p>
    <w:p w14:paraId="23D1792D" w14:textId="7875672A" w:rsidR="002E6BF9" w:rsidRDefault="002E6BF9" w:rsidP="002E6BF9">
      <w:pPr>
        <w:tabs>
          <w:tab w:val="left" w:pos="5472"/>
        </w:tabs>
      </w:pPr>
    </w:p>
    <w:p w14:paraId="62258EEF" w14:textId="69637713" w:rsidR="002E6BF9" w:rsidRDefault="002E6BF9" w:rsidP="002E6BF9">
      <w:pPr>
        <w:tabs>
          <w:tab w:val="left" w:pos="5472"/>
        </w:tabs>
      </w:pPr>
    </w:p>
    <w:p w14:paraId="71905DD9" w14:textId="688973A7" w:rsidR="002E6BF9" w:rsidRDefault="002E6BF9" w:rsidP="002E6BF9">
      <w:pPr>
        <w:tabs>
          <w:tab w:val="left" w:pos="5472"/>
        </w:tabs>
      </w:pPr>
    </w:p>
    <w:p w14:paraId="5CAB345C" w14:textId="2F0494F9" w:rsidR="002E6BF9" w:rsidRDefault="002E6BF9" w:rsidP="002E6BF9">
      <w:pPr>
        <w:tabs>
          <w:tab w:val="left" w:pos="5472"/>
        </w:tabs>
      </w:pPr>
    </w:p>
    <w:p w14:paraId="5DD3EF58" w14:textId="2691E979" w:rsidR="002E6BF9" w:rsidRDefault="002E6BF9" w:rsidP="002E6BF9">
      <w:pPr>
        <w:tabs>
          <w:tab w:val="left" w:pos="5472"/>
        </w:tabs>
      </w:pPr>
    </w:p>
    <w:p w14:paraId="46B68D04" w14:textId="644CA5EC" w:rsidR="002E6BF9" w:rsidRDefault="002E6BF9" w:rsidP="002E6BF9">
      <w:pPr>
        <w:tabs>
          <w:tab w:val="left" w:pos="5472"/>
        </w:tabs>
      </w:pPr>
    </w:p>
    <w:p w14:paraId="6B8635E9" w14:textId="16CF0A0F" w:rsidR="002E6BF9" w:rsidRDefault="002E6BF9" w:rsidP="002E6BF9">
      <w:pPr>
        <w:tabs>
          <w:tab w:val="left" w:pos="5472"/>
        </w:tabs>
      </w:pPr>
    </w:p>
    <w:p w14:paraId="1FC18FD5" w14:textId="5FB7A290" w:rsidR="002E6BF9" w:rsidRDefault="002E6BF9" w:rsidP="002E6BF9">
      <w:pPr>
        <w:tabs>
          <w:tab w:val="left" w:pos="5472"/>
        </w:tabs>
      </w:pPr>
    </w:p>
    <w:p w14:paraId="22E45365" w14:textId="2C5FFE71" w:rsidR="002E6BF9" w:rsidRDefault="002E6BF9" w:rsidP="002E6BF9">
      <w:pPr>
        <w:tabs>
          <w:tab w:val="left" w:pos="5472"/>
        </w:tabs>
      </w:pPr>
    </w:p>
    <w:p w14:paraId="79B10A17" w14:textId="17DD1AC8" w:rsidR="002E6BF9" w:rsidRDefault="002E6BF9" w:rsidP="002E6BF9">
      <w:pPr>
        <w:tabs>
          <w:tab w:val="left" w:pos="5472"/>
        </w:tabs>
      </w:pPr>
    </w:p>
    <w:p w14:paraId="1859190A" w14:textId="2D2258D2" w:rsidR="002E6BF9" w:rsidRDefault="002E6BF9" w:rsidP="002E6BF9">
      <w:pPr>
        <w:tabs>
          <w:tab w:val="left" w:pos="5472"/>
        </w:tabs>
      </w:pPr>
    </w:p>
    <w:p w14:paraId="19B62F02" w14:textId="7D361479" w:rsidR="002E6BF9" w:rsidRDefault="002E6BF9" w:rsidP="002E6BF9">
      <w:pPr>
        <w:tabs>
          <w:tab w:val="left" w:pos="5472"/>
        </w:tabs>
      </w:pPr>
    </w:p>
    <w:p w14:paraId="712E3536" w14:textId="14BC5DC5" w:rsidR="002E6BF9" w:rsidRDefault="002E6BF9" w:rsidP="002E6BF9">
      <w:pPr>
        <w:tabs>
          <w:tab w:val="left" w:pos="5472"/>
        </w:tabs>
      </w:pPr>
    </w:p>
    <w:p w14:paraId="1965F981" w14:textId="78218068" w:rsidR="002E6BF9" w:rsidRDefault="002E6BF9" w:rsidP="002E6BF9">
      <w:pPr>
        <w:tabs>
          <w:tab w:val="left" w:pos="5472"/>
        </w:tabs>
      </w:pPr>
    </w:p>
    <w:p w14:paraId="73C0F7E5" w14:textId="35AE3A61" w:rsidR="002E6BF9" w:rsidRDefault="002E6BF9" w:rsidP="002E6BF9">
      <w:pPr>
        <w:pStyle w:val="ListParagraph"/>
        <w:numPr>
          <w:ilvl w:val="0"/>
          <w:numId w:val="18"/>
        </w:numPr>
        <w:tabs>
          <w:tab w:val="left" w:pos="5472"/>
        </w:tabs>
      </w:pPr>
      <w:r>
        <w:t>Keep the memory size to the default 1024MB then click on Continue.</w:t>
      </w:r>
    </w:p>
    <w:p w14:paraId="7895E45C" w14:textId="77777777" w:rsidR="002E6BF9" w:rsidRDefault="002E6BF9" w:rsidP="002E6BF9">
      <w:pPr>
        <w:pStyle w:val="ListParagraph"/>
        <w:tabs>
          <w:tab w:val="left" w:pos="5472"/>
        </w:tabs>
      </w:pPr>
    </w:p>
    <w:p w14:paraId="73015EA5" w14:textId="77777777" w:rsidR="002E6BF9" w:rsidRDefault="002E6BF9" w:rsidP="002E6BF9">
      <w:pPr>
        <w:tabs>
          <w:tab w:val="left" w:pos="5472"/>
        </w:tabs>
      </w:pPr>
    </w:p>
    <w:p w14:paraId="7F915791" w14:textId="77777777" w:rsidR="002E6BF9" w:rsidRDefault="002E6BF9" w:rsidP="002E6BF9">
      <w:pPr>
        <w:tabs>
          <w:tab w:val="left" w:pos="5472"/>
        </w:tabs>
      </w:pPr>
    </w:p>
    <w:p w14:paraId="7E3C04FF" w14:textId="77777777" w:rsidR="002E6BF9" w:rsidRDefault="002E6BF9" w:rsidP="002E6BF9">
      <w:pPr>
        <w:tabs>
          <w:tab w:val="left" w:pos="5472"/>
        </w:tabs>
      </w:pPr>
    </w:p>
    <w:p w14:paraId="7D54FDA4" w14:textId="77777777" w:rsidR="002E6BF9" w:rsidRDefault="002E6BF9" w:rsidP="002E6BF9">
      <w:pPr>
        <w:tabs>
          <w:tab w:val="left" w:pos="5472"/>
        </w:tabs>
      </w:pPr>
    </w:p>
    <w:p w14:paraId="758B71F3" w14:textId="77777777" w:rsidR="002E6BF9" w:rsidRDefault="002E6BF9" w:rsidP="002E6BF9">
      <w:pPr>
        <w:tabs>
          <w:tab w:val="left" w:pos="5472"/>
        </w:tabs>
      </w:pPr>
    </w:p>
    <w:p w14:paraId="5B5EB688" w14:textId="77777777" w:rsidR="002E6BF9" w:rsidRDefault="002E6BF9" w:rsidP="002E6BF9">
      <w:pPr>
        <w:tabs>
          <w:tab w:val="left" w:pos="5472"/>
        </w:tabs>
      </w:pPr>
    </w:p>
    <w:p w14:paraId="5D430DDE" w14:textId="77777777" w:rsidR="002E6BF9" w:rsidRDefault="002E6BF9" w:rsidP="002E6BF9">
      <w:pPr>
        <w:tabs>
          <w:tab w:val="left" w:pos="5472"/>
        </w:tabs>
      </w:pPr>
    </w:p>
    <w:p w14:paraId="44303E70" w14:textId="77777777" w:rsidR="002E6BF9" w:rsidRDefault="002E6BF9" w:rsidP="002E6BF9">
      <w:pPr>
        <w:tabs>
          <w:tab w:val="left" w:pos="5472"/>
        </w:tabs>
      </w:pPr>
    </w:p>
    <w:p w14:paraId="46E1FA55" w14:textId="77777777" w:rsidR="002E6BF9" w:rsidRDefault="002E6BF9" w:rsidP="002E6BF9">
      <w:pPr>
        <w:tabs>
          <w:tab w:val="left" w:pos="5472"/>
        </w:tabs>
      </w:pPr>
    </w:p>
    <w:p w14:paraId="4324679A" w14:textId="77777777" w:rsidR="002E6BF9" w:rsidRDefault="002E6BF9" w:rsidP="002E6BF9">
      <w:pPr>
        <w:tabs>
          <w:tab w:val="left" w:pos="5472"/>
        </w:tabs>
      </w:pPr>
    </w:p>
    <w:p w14:paraId="3C7BEEE6" w14:textId="202265E4" w:rsidR="002E6BF9" w:rsidRDefault="002E6BF9" w:rsidP="002E6BF9">
      <w:pPr>
        <w:tabs>
          <w:tab w:val="left" w:pos="5472"/>
        </w:tabs>
      </w:pPr>
    </w:p>
    <w:p w14:paraId="102AF5CC" w14:textId="4459568C" w:rsidR="002E6BF9" w:rsidRDefault="002E6BF9" w:rsidP="002E6BF9">
      <w:pPr>
        <w:tabs>
          <w:tab w:val="left" w:pos="5472"/>
        </w:tabs>
      </w:pPr>
    </w:p>
    <w:p w14:paraId="19EE3795" w14:textId="428A7A59" w:rsidR="002E6BF9" w:rsidRDefault="002E6BF9" w:rsidP="002E6BF9">
      <w:pPr>
        <w:tabs>
          <w:tab w:val="left" w:pos="5472"/>
        </w:tabs>
      </w:pPr>
    </w:p>
    <w:p w14:paraId="6CA01095" w14:textId="5FC5A356" w:rsidR="002E6BF9" w:rsidRDefault="002E6BF9" w:rsidP="002E6BF9">
      <w:pPr>
        <w:tabs>
          <w:tab w:val="left" w:pos="5472"/>
        </w:tabs>
      </w:pPr>
    </w:p>
    <w:p w14:paraId="19B8B014" w14:textId="3C1809BC" w:rsidR="002E6BF9" w:rsidRDefault="002E6BF9" w:rsidP="002E6BF9">
      <w:pPr>
        <w:tabs>
          <w:tab w:val="left" w:pos="5472"/>
        </w:tabs>
      </w:pPr>
      <w:r>
        <w:rPr>
          <w:noProof/>
        </w:rPr>
        <w:drawing>
          <wp:anchor distT="0" distB="0" distL="114300" distR="114300" simplePos="0" relativeHeight="251659264" behindDoc="0" locked="0" layoutInCell="1" allowOverlap="1" wp14:anchorId="0E718C0F" wp14:editId="35FF3CC4">
            <wp:simplePos x="0" y="0"/>
            <wp:positionH relativeFrom="column">
              <wp:posOffset>986155</wp:posOffset>
            </wp:positionH>
            <wp:positionV relativeFrom="paragraph">
              <wp:posOffset>-2397125</wp:posOffset>
            </wp:positionV>
            <wp:extent cx="4796790" cy="2911475"/>
            <wp:effectExtent l="0" t="0" r="3810" b="0"/>
            <wp:wrapThrough wrapText="bothSides">
              <wp:wrapPolygon edited="0">
                <wp:start x="0" y="0"/>
                <wp:lineTo x="0" y="21482"/>
                <wp:lineTo x="21560" y="21482"/>
                <wp:lineTo x="21560" y="0"/>
                <wp:lineTo x="0" y="0"/>
              </wp:wrapPolygon>
            </wp:wrapThrough>
            <wp:docPr id="3" name="Picture 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96790" cy="2911475"/>
                    </a:xfrm>
                    <a:prstGeom prst="rect">
                      <a:avLst/>
                    </a:prstGeom>
                  </pic:spPr>
                </pic:pic>
              </a:graphicData>
            </a:graphic>
            <wp14:sizeRelH relativeFrom="page">
              <wp14:pctWidth>0</wp14:pctWidth>
            </wp14:sizeRelH>
            <wp14:sizeRelV relativeFrom="page">
              <wp14:pctHeight>0</wp14:pctHeight>
            </wp14:sizeRelV>
          </wp:anchor>
        </w:drawing>
      </w:r>
    </w:p>
    <w:p w14:paraId="38481EFA" w14:textId="0BB87359" w:rsidR="002E6BF9" w:rsidRDefault="002E6BF9" w:rsidP="002E6BF9">
      <w:pPr>
        <w:pStyle w:val="ListParagraph"/>
        <w:numPr>
          <w:ilvl w:val="0"/>
          <w:numId w:val="18"/>
        </w:numPr>
        <w:tabs>
          <w:tab w:val="left" w:pos="5472"/>
        </w:tabs>
      </w:pPr>
      <w:r>
        <w:rPr>
          <w:noProof/>
        </w:rPr>
        <w:lastRenderedPageBreak/>
        <w:drawing>
          <wp:anchor distT="0" distB="0" distL="114300" distR="114300" simplePos="0" relativeHeight="251660288" behindDoc="0" locked="0" layoutInCell="1" allowOverlap="1" wp14:anchorId="2ECABB62" wp14:editId="039524FB">
            <wp:simplePos x="0" y="0"/>
            <wp:positionH relativeFrom="column">
              <wp:posOffset>640715</wp:posOffset>
            </wp:positionH>
            <wp:positionV relativeFrom="paragraph">
              <wp:posOffset>467995</wp:posOffset>
            </wp:positionV>
            <wp:extent cx="4461510" cy="2673350"/>
            <wp:effectExtent l="0" t="0" r="0" b="6350"/>
            <wp:wrapThrough wrapText="bothSides">
              <wp:wrapPolygon edited="0">
                <wp:start x="0" y="0"/>
                <wp:lineTo x="0" y="21549"/>
                <wp:lineTo x="21520" y="21549"/>
                <wp:lineTo x="21520" y="0"/>
                <wp:lineTo x="0" y="0"/>
              </wp:wrapPolygon>
            </wp:wrapThrough>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61510" cy="2673350"/>
                    </a:xfrm>
                    <a:prstGeom prst="rect">
                      <a:avLst/>
                    </a:prstGeom>
                  </pic:spPr>
                </pic:pic>
              </a:graphicData>
            </a:graphic>
            <wp14:sizeRelH relativeFrom="page">
              <wp14:pctWidth>0</wp14:pctWidth>
            </wp14:sizeRelH>
            <wp14:sizeRelV relativeFrom="page">
              <wp14:pctHeight>0</wp14:pctHeight>
            </wp14:sizeRelV>
          </wp:anchor>
        </w:drawing>
      </w:r>
      <w:r>
        <w:t>Choose ‘Create a virtual hard disk now’ then click on create.</w:t>
      </w:r>
    </w:p>
    <w:p w14:paraId="3E2DDFB8" w14:textId="2F79D6D1" w:rsidR="002E6BF9" w:rsidRDefault="002E6BF9" w:rsidP="002E6BF9">
      <w:pPr>
        <w:tabs>
          <w:tab w:val="left" w:pos="5472"/>
        </w:tabs>
      </w:pPr>
    </w:p>
    <w:p w14:paraId="7032CA36" w14:textId="67847E50" w:rsidR="002E6BF9" w:rsidRDefault="002E6BF9" w:rsidP="002E6BF9">
      <w:pPr>
        <w:tabs>
          <w:tab w:val="left" w:pos="5472"/>
        </w:tabs>
      </w:pPr>
    </w:p>
    <w:p w14:paraId="60EEB746" w14:textId="40F9EE11" w:rsidR="002E6BF9" w:rsidRDefault="002E6BF9" w:rsidP="002E6BF9">
      <w:pPr>
        <w:tabs>
          <w:tab w:val="left" w:pos="5472"/>
        </w:tabs>
      </w:pPr>
    </w:p>
    <w:p w14:paraId="4F2EE2C2" w14:textId="54BE0B7C" w:rsidR="002E6BF9" w:rsidRDefault="002E6BF9" w:rsidP="002E6BF9">
      <w:pPr>
        <w:tabs>
          <w:tab w:val="left" w:pos="5472"/>
        </w:tabs>
      </w:pPr>
    </w:p>
    <w:p w14:paraId="19CB7A2D" w14:textId="2E1AD9EE" w:rsidR="002E6BF9" w:rsidRDefault="002E6BF9" w:rsidP="002E6BF9">
      <w:pPr>
        <w:tabs>
          <w:tab w:val="left" w:pos="5472"/>
        </w:tabs>
      </w:pPr>
    </w:p>
    <w:p w14:paraId="5727412C" w14:textId="17FC1A4A" w:rsidR="002E6BF9" w:rsidRDefault="002E6BF9" w:rsidP="002E6BF9">
      <w:pPr>
        <w:tabs>
          <w:tab w:val="left" w:pos="5472"/>
        </w:tabs>
      </w:pPr>
    </w:p>
    <w:p w14:paraId="3D89528A" w14:textId="583040D0" w:rsidR="002E6BF9" w:rsidRDefault="002E6BF9" w:rsidP="002E6BF9">
      <w:pPr>
        <w:tabs>
          <w:tab w:val="left" w:pos="5472"/>
        </w:tabs>
      </w:pPr>
    </w:p>
    <w:p w14:paraId="4E334CBE" w14:textId="2114056B" w:rsidR="002E6BF9" w:rsidRDefault="002E6BF9" w:rsidP="002E6BF9">
      <w:pPr>
        <w:tabs>
          <w:tab w:val="left" w:pos="5472"/>
        </w:tabs>
      </w:pPr>
    </w:p>
    <w:p w14:paraId="18209F08" w14:textId="3681C27C" w:rsidR="002E6BF9" w:rsidRDefault="002E6BF9" w:rsidP="002E6BF9">
      <w:pPr>
        <w:tabs>
          <w:tab w:val="left" w:pos="5472"/>
        </w:tabs>
      </w:pPr>
    </w:p>
    <w:p w14:paraId="2B0EDAF3" w14:textId="73F27630" w:rsidR="002E6BF9" w:rsidRDefault="002E6BF9" w:rsidP="002E6BF9">
      <w:pPr>
        <w:tabs>
          <w:tab w:val="left" w:pos="5472"/>
        </w:tabs>
      </w:pPr>
    </w:p>
    <w:p w14:paraId="37AD0E71" w14:textId="050FDA66" w:rsidR="002E6BF9" w:rsidRDefault="002E6BF9" w:rsidP="002E6BF9">
      <w:pPr>
        <w:tabs>
          <w:tab w:val="left" w:pos="5472"/>
        </w:tabs>
      </w:pPr>
    </w:p>
    <w:p w14:paraId="4C3A2A42" w14:textId="6E741072" w:rsidR="002E6BF9" w:rsidRDefault="002E6BF9" w:rsidP="002E6BF9">
      <w:pPr>
        <w:tabs>
          <w:tab w:val="left" w:pos="5472"/>
        </w:tabs>
      </w:pPr>
    </w:p>
    <w:p w14:paraId="75A7E9E2" w14:textId="45C488B3" w:rsidR="002E6BF9" w:rsidRDefault="002E6BF9" w:rsidP="002E6BF9">
      <w:pPr>
        <w:tabs>
          <w:tab w:val="left" w:pos="5472"/>
        </w:tabs>
      </w:pPr>
    </w:p>
    <w:p w14:paraId="1FBD0FC6" w14:textId="3312E31E" w:rsidR="002E6BF9" w:rsidRDefault="002E6BF9" w:rsidP="002E6BF9">
      <w:pPr>
        <w:tabs>
          <w:tab w:val="left" w:pos="5472"/>
        </w:tabs>
      </w:pPr>
    </w:p>
    <w:p w14:paraId="769FB49C" w14:textId="67E0C625" w:rsidR="002E6BF9" w:rsidRDefault="002E6BF9" w:rsidP="002E6BF9">
      <w:pPr>
        <w:tabs>
          <w:tab w:val="left" w:pos="5472"/>
        </w:tabs>
      </w:pPr>
    </w:p>
    <w:p w14:paraId="351E74D9" w14:textId="6C7588E3" w:rsidR="002E6BF9" w:rsidRDefault="002E6BF9" w:rsidP="002E6BF9">
      <w:pPr>
        <w:tabs>
          <w:tab w:val="left" w:pos="5472"/>
        </w:tabs>
      </w:pPr>
    </w:p>
    <w:p w14:paraId="7411676B" w14:textId="5AB976EB" w:rsidR="002E6BF9" w:rsidRDefault="002E6BF9" w:rsidP="002E6BF9">
      <w:pPr>
        <w:tabs>
          <w:tab w:val="left" w:pos="5472"/>
        </w:tabs>
      </w:pPr>
    </w:p>
    <w:p w14:paraId="181409BD" w14:textId="53C64E82" w:rsidR="002E6BF9" w:rsidRDefault="002E6BF9" w:rsidP="002E6BF9">
      <w:pPr>
        <w:tabs>
          <w:tab w:val="left" w:pos="5472"/>
        </w:tabs>
      </w:pPr>
    </w:p>
    <w:p w14:paraId="79BEA990" w14:textId="227BFF70" w:rsidR="002E6BF9" w:rsidRDefault="002E6BF9" w:rsidP="002E6BF9">
      <w:pPr>
        <w:tabs>
          <w:tab w:val="left" w:pos="5472"/>
        </w:tabs>
      </w:pPr>
    </w:p>
    <w:p w14:paraId="0A032490" w14:textId="0BCB3FFB" w:rsidR="002E6BF9" w:rsidRDefault="002E6BF9" w:rsidP="002E6BF9">
      <w:pPr>
        <w:pStyle w:val="ListParagraph"/>
        <w:numPr>
          <w:ilvl w:val="0"/>
          <w:numId w:val="18"/>
        </w:numPr>
        <w:autoSpaceDE w:val="0"/>
        <w:autoSpaceDN w:val="0"/>
        <w:adjustRightInd w:val="0"/>
        <w:rPr>
          <w:sz w:val="21"/>
          <w:szCs w:val="21"/>
        </w:rPr>
      </w:pPr>
      <w:r>
        <w:rPr>
          <w:noProof/>
          <w:sz w:val="21"/>
          <w:szCs w:val="21"/>
        </w:rPr>
        <w:drawing>
          <wp:anchor distT="0" distB="0" distL="114300" distR="114300" simplePos="0" relativeHeight="251661312" behindDoc="0" locked="0" layoutInCell="1" allowOverlap="1" wp14:anchorId="45F285F9" wp14:editId="15E097F8">
            <wp:simplePos x="0" y="0"/>
            <wp:positionH relativeFrom="column">
              <wp:posOffset>929102</wp:posOffset>
            </wp:positionH>
            <wp:positionV relativeFrom="paragraph">
              <wp:posOffset>529883</wp:posOffset>
            </wp:positionV>
            <wp:extent cx="4417060" cy="2651760"/>
            <wp:effectExtent l="0" t="0" r="2540" b="2540"/>
            <wp:wrapThrough wrapText="bothSides">
              <wp:wrapPolygon edited="0">
                <wp:start x="0" y="0"/>
                <wp:lineTo x="0" y="21517"/>
                <wp:lineTo x="21550" y="21517"/>
                <wp:lineTo x="21550" y="0"/>
                <wp:lineTo x="0" y="0"/>
              </wp:wrapPolygon>
            </wp:wrapThrough>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17060" cy="2651760"/>
                    </a:xfrm>
                    <a:prstGeom prst="rect">
                      <a:avLst/>
                    </a:prstGeom>
                  </pic:spPr>
                </pic:pic>
              </a:graphicData>
            </a:graphic>
            <wp14:sizeRelH relativeFrom="page">
              <wp14:pctWidth>0</wp14:pctWidth>
            </wp14:sizeRelH>
            <wp14:sizeRelV relativeFrom="page">
              <wp14:pctHeight>0</wp14:pctHeight>
            </wp14:sizeRelV>
          </wp:anchor>
        </w:drawing>
      </w:r>
      <w:r w:rsidRPr="002E6BF9">
        <w:rPr>
          <w:sz w:val="21"/>
          <w:szCs w:val="21"/>
        </w:rPr>
        <w:t>The Hard Disk File Type screen gives you multiple options for the</w:t>
      </w:r>
      <w:r>
        <w:rPr>
          <w:sz w:val="21"/>
          <w:szCs w:val="21"/>
        </w:rPr>
        <w:t xml:space="preserve"> </w:t>
      </w:r>
      <w:r w:rsidRPr="002E6BF9">
        <w:rPr>
          <w:sz w:val="21"/>
          <w:szCs w:val="21"/>
        </w:rPr>
        <w:t>type of disk file type to create. keep the</w:t>
      </w:r>
      <w:r>
        <w:rPr>
          <w:sz w:val="21"/>
          <w:szCs w:val="21"/>
        </w:rPr>
        <w:t xml:space="preserve"> </w:t>
      </w:r>
      <w:r w:rsidRPr="002E6BF9">
        <w:rPr>
          <w:sz w:val="21"/>
          <w:szCs w:val="21"/>
        </w:rPr>
        <w:t>default with the VirtualBox Disk Image (VDI) and select</w:t>
      </w:r>
      <w:r>
        <w:rPr>
          <w:sz w:val="21"/>
          <w:szCs w:val="21"/>
        </w:rPr>
        <w:t xml:space="preserve"> C</w:t>
      </w:r>
      <w:r w:rsidRPr="002E6BF9">
        <w:rPr>
          <w:sz w:val="21"/>
          <w:szCs w:val="21"/>
        </w:rPr>
        <w:t>ontinue.</w:t>
      </w:r>
    </w:p>
    <w:p w14:paraId="0F6237C9" w14:textId="456BA584" w:rsidR="002E6BF9" w:rsidRDefault="002E6BF9" w:rsidP="002E6BF9">
      <w:pPr>
        <w:autoSpaceDE w:val="0"/>
        <w:autoSpaceDN w:val="0"/>
        <w:adjustRightInd w:val="0"/>
        <w:rPr>
          <w:sz w:val="21"/>
          <w:szCs w:val="21"/>
        </w:rPr>
      </w:pPr>
    </w:p>
    <w:p w14:paraId="4DB9950A" w14:textId="63978389" w:rsidR="002E6BF9" w:rsidRDefault="002E6BF9" w:rsidP="002E6BF9">
      <w:pPr>
        <w:autoSpaceDE w:val="0"/>
        <w:autoSpaceDN w:val="0"/>
        <w:adjustRightInd w:val="0"/>
        <w:rPr>
          <w:sz w:val="21"/>
          <w:szCs w:val="21"/>
        </w:rPr>
      </w:pPr>
    </w:p>
    <w:p w14:paraId="469E15FB" w14:textId="39BE17A6" w:rsidR="002E6BF9" w:rsidRDefault="002E6BF9" w:rsidP="002E6BF9">
      <w:pPr>
        <w:autoSpaceDE w:val="0"/>
        <w:autoSpaceDN w:val="0"/>
        <w:adjustRightInd w:val="0"/>
        <w:rPr>
          <w:sz w:val="21"/>
          <w:szCs w:val="21"/>
        </w:rPr>
      </w:pPr>
    </w:p>
    <w:p w14:paraId="4C9E107F" w14:textId="66EBC621" w:rsidR="002E6BF9" w:rsidRDefault="002E6BF9" w:rsidP="002E6BF9">
      <w:pPr>
        <w:autoSpaceDE w:val="0"/>
        <w:autoSpaceDN w:val="0"/>
        <w:adjustRightInd w:val="0"/>
        <w:rPr>
          <w:sz w:val="21"/>
          <w:szCs w:val="21"/>
        </w:rPr>
      </w:pPr>
    </w:p>
    <w:p w14:paraId="7E1CD2B3" w14:textId="32CC20C1" w:rsidR="002E6BF9" w:rsidRDefault="002E6BF9" w:rsidP="002E6BF9">
      <w:pPr>
        <w:autoSpaceDE w:val="0"/>
        <w:autoSpaceDN w:val="0"/>
        <w:adjustRightInd w:val="0"/>
        <w:rPr>
          <w:sz w:val="21"/>
          <w:szCs w:val="21"/>
        </w:rPr>
      </w:pPr>
    </w:p>
    <w:p w14:paraId="5C114C2D" w14:textId="1EA43FCE" w:rsidR="002E6BF9" w:rsidRDefault="002E6BF9" w:rsidP="002E6BF9">
      <w:pPr>
        <w:autoSpaceDE w:val="0"/>
        <w:autoSpaceDN w:val="0"/>
        <w:adjustRightInd w:val="0"/>
        <w:rPr>
          <w:sz w:val="21"/>
          <w:szCs w:val="21"/>
        </w:rPr>
      </w:pPr>
    </w:p>
    <w:p w14:paraId="1E307311" w14:textId="43BB139D" w:rsidR="002E6BF9" w:rsidRDefault="002E6BF9" w:rsidP="002E6BF9">
      <w:pPr>
        <w:autoSpaceDE w:val="0"/>
        <w:autoSpaceDN w:val="0"/>
        <w:adjustRightInd w:val="0"/>
        <w:rPr>
          <w:sz w:val="21"/>
          <w:szCs w:val="21"/>
        </w:rPr>
      </w:pPr>
    </w:p>
    <w:p w14:paraId="7AEC4FF7" w14:textId="56C4A014" w:rsidR="002E6BF9" w:rsidRDefault="002E6BF9" w:rsidP="002E6BF9">
      <w:pPr>
        <w:autoSpaceDE w:val="0"/>
        <w:autoSpaceDN w:val="0"/>
        <w:adjustRightInd w:val="0"/>
        <w:rPr>
          <w:sz w:val="21"/>
          <w:szCs w:val="21"/>
        </w:rPr>
      </w:pPr>
    </w:p>
    <w:p w14:paraId="503E0817" w14:textId="76C9389D" w:rsidR="002E6BF9" w:rsidRDefault="002E6BF9" w:rsidP="002E6BF9">
      <w:pPr>
        <w:autoSpaceDE w:val="0"/>
        <w:autoSpaceDN w:val="0"/>
        <w:adjustRightInd w:val="0"/>
        <w:rPr>
          <w:sz w:val="21"/>
          <w:szCs w:val="21"/>
        </w:rPr>
      </w:pPr>
    </w:p>
    <w:p w14:paraId="208DCC35" w14:textId="7ADFD9C1" w:rsidR="002E6BF9" w:rsidRDefault="002E6BF9" w:rsidP="002E6BF9">
      <w:pPr>
        <w:autoSpaceDE w:val="0"/>
        <w:autoSpaceDN w:val="0"/>
        <w:adjustRightInd w:val="0"/>
        <w:rPr>
          <w:sz w:val="21"/>
          <w:szCs w:val="21"/>
        </w:rPr>
      </w:pPr>
    </w:p>
    <w:p w14:paraId="78B1AC68" w14:textId="5330162E" w:rsidR="002E6BF9" w:rsidRDefault="002E6BF9" w:rsidP="002E6BF9">
      <w:pPr>
        <w:autoSpaceDE w:val="0"/>
        <w:autoSpaceDN w:val="0"/>
        <w:adjustRightInd w:val="0"/>
        <w:rPr>
          <w:sz w:val="21"/>
          <w:szCs w:val="21"/>
        </w:rPr>
      </w:pPr>
    </w:p>
    <w:p w14:paraId="76CFBB0C" w14:textId="1A47C17C" w:rsidR="002E6BF9" w:rsidRDefault="002E6BF9" w:rsidP="002E6BF9">
      <w:pPr>
        <w:autoSpaceDE w:val="0"/>
        <w:autoSpaceDN w:val="0"/>
        <w:adjustRightInd w:val="0"/>
        <w:rPr>
          <w:sz w:val="21"/>
          <w:szCs w:val="21"/>
        </w:rPr>
      </w:pPr>
    </w:p>
    <w:p w14:paraId="4DD66AEB" w14:textId="35D08E0A" w:rsidR="002E6BF9" w:rsidRDefault="002E6BF9" w:rsidP="002E6BF9">
      <w:pPr>
        <w:autoSpaceDE w:val="0"/>
        <w:autoSpaceDN w:val="0"/>
        <w:adjustRightInd w:val="0"/>
        <w:rPr>
          <w:sz w:val="21"/>
          <w:szCs w:val="21"/>
        </w:rPr>
      </w:pPr>
    </w:p>
    <w:p w14:paraId="1CE5F937" w14:textId="3D9675D1" w:rsidR="002E6BF9" w:rsidRDefault="002E6BF9" w:rsidP="002E6BF9">
      <w:pPr>
        <w:autoSpaceDE w:val="0"/>
        <w:autoSpaceDN w:val="0"/>
        <w:adjustRightInd w:val="0"/>
        <w:rPr>
          <w:sz w:val="21"/>
          <w:szCs w:val="21"/>
        </w:rPr>
      </w:pPr>
    </w:p>
    <w:p w14:paraId="5032ADAA" w14:textId="433D2B53" w:rsidR="002E6BF9" w:rsidRDefault="002E6BF9" w:rsidP="002E6BF9">
      <w:pPr>
        <w:autoSpaceDE w:val="0"/>
        <w:autoSpaceDN w:val="0"/>
        <w:adjustRightInd w:val="0"/>
        <w:rPr>
          <w:sz w:val="21"/>
          <w:szCs w:val="21"/>
        </w:rPr>
      </w:pPr>
    </w:p>
    <w:p w14:paraId="1CB3DD74" w14:textId="3B437DDD" w:rsidR="002E6BF9" w:rsidRDefault="002E6BF9" w:rsidP="002E6BF9">
      <w:pPr>
        <w:autoSpaceDE w:val="0"/>
        <w:autoSpaceDN w:val="0"/>
        <w:adjustRightInd w:val="0"/>
        <w:rPr>
          <w:sz w:val="21"/>
          <w:szCs w:val="21"/>
        </w:rPr>
      </w:pPr>
    </w:p>
    <w:p w14:paraId="27404F25" w14:textId="6928F955" w:rsidR="002E6BF9" w:rsidRDefault="002E6BF9" w:rsidP="002E6BF9">
      <w:pPr>
        <w:autoSpaceDE w:val="0"/>
        <w:autoSpaceDN w:val="0"/>
        <w:adjustRightInd w:val="0"/>
        <w:rPr>
          <w:sz w:val="21"/>
          <w:szCs w:val="21"/>
        </w:rPr>
      </w:pPr>
    </w:p>
    <w:p w14:paraId="63F2293D" w14:textId="5C24F08F" w:rsidR="002E6BF9" w:rsidRDefault="002E6BF9" w:rsidP="002E6BF9">
      <w:pPr>
        <w:autoSpaceDE w:val="0"/>
        <w:autoSpaceDN w:val="0"/>
        <w:adjustRightInd w:val="0"/>
        <w:rPr>
          <w:sz w:val="21"/>
          <w:szCs w:val="21"/>
        </w:rPr>
      </w:pPr>
    </w:p>
    <w:p w14:paraId="102D9144" w14:textId="3F2AA616" w:rsidR="002E6BF9" w:rsidRDefault="002E6BF9" w:rsidP="002E6BF9">
      <w:pPr>
        <w:autoSpaceDE w:val="0"/>
        <w:autoSpaceDN w:val="0"/>
        <w:adjustRightInd w:val="0"/>
        <w:rPr>
          <w:sz w:val="21"/>
          <w:szCs w:val="21"/>
        </w:rPr>
      </w:pPr>
    </w:p>
    <w:p w14:paraId="62325F4D" w14:textId="417EE77C" w:rsidR="002E6BF9" w:rsidRDefault="002E6BF9" w:rsidP="002E6BF9">
      <w:pPr>
        <w:autoSpaceDE w:val="0"/>
        <w:autoSpaceDN w:val="0"/>
        <w:adjustRightInd w:val="0"/>
        <w:rPr>
          <w:sz w:val="21"/>
          <w:szCs w:val="21"/>
        </w:rPr>
      </w:pPr>
    </w:p>
    <w:p w14:paraId="3C836A12" w14:textId="18890F34" w:rsidR="002E6BF9" w:rsidRDefault="002E6BF9" w:rsidP="002E6BF9">
      <w:pPr>
        <w:autoSpaceDE w:val="0"/>
        <w:autoSpaceDN w:val="0"/>
        <w:adjustRightInd w:val="0"/>
        <w:rPr>
          <w:sz w:val="21"/>
          <w:szCs w:val="21"/>
        </w:rPr>
      </w:pPr>
    </w:p>
    <w:p w14:paraId="769745BB" w14:textId="77777777" w:rsidR="00652072" w:rsidRDefault="002E6BF9" w:rsidP="002E6BF9">
      <w:pPr>
        <w:pStyle w:val="ListParagraph"/>
        <w:numPr>
          <w:ilvl w:val="0"/>
          <w:numId w:val="18"/>
        </w:numPr>
        <w:autoSpaceDE w:val="0"/>
        <w:autoSpaceDN w:val="0"/>
        <w:adjustRightInd w:val="0"/>
        <w:rPr>
          <w:sz w:val="21"/>
          <w:szCs w:val="21"/>
        </w:rPr>
      </w:pPr>
      <w:r w:rsidRPr="002E6BF9">
        <w:rPr>
          <w:sz w:val="21"/>
          <w:szCs w:val="21"/>
        </w:rPr>
        <w:t>The next step show to choices for how storage allocation should be handled and what the differences are. Leave the default as</w:t>
      </w:r>
      <w:r>
        <w:rPr>
          <w:sz w:val="21"/>
          <w:szCs w:val="21"/>
        </w:rPr>
        <w:t xml:space="preserve"> </w:t>
      </w:r>
      <w:r w:rsidRPr="002E6BF9">
        <w:rPr>
          <w:sz w:val="21"/>
          <w:szCs w:val="21"/>
        </w:rPr>
        <w:t xml:space="preserve">Dynamically Allocated and </w:t>
      </w:r>
      <w:r>
        <w:rPr>
          <w:sz w:val="21"/>
          <w:szCs w:val="21"/>
        </w:rPr>
        <w:t>click on C</w:t>
      </w:r>
      <w:r w:rsidRPr="002E6BF9">
        <w:rPr>
          <w:sz w:val="21"/>
          <w:szCs w:val="21"/>
        </w:rPr>
        <w:t>ontinue.</w:t>
      </w:r>
    </w:p>
    <w:p w14:paraId="26D3121F" w14:textId="77777777" w:rsidR="00652072" w:rsidRPr="00652072" w:rsidRDefault="00652072" w:rsidP="00652072">
      <w:pPr>
        <w:autoSpaceDE w:val="0"/>
        <w:autoSpaceDN w:val="0"/>
        <w:adjustRightInd w:val="0"/>
        <w:ind w:left="360"/>
        <w:rPr>
          <w:sz w:val="21"/>
          <w:szCs w:val="21"/>
        </w:rPr>
      </w:pPr>
    </w:p>
    <w:p w14:paraId="67FA82AF" w14:textId="77777777" w:rsidR="00652072" w:rsidRPr="00652072" w:rsidRDefault="00652072" w:rsidP="00652072">
      <w:pPr>
        <w:pStyle w:val="ListParagraph"/>
        <w:autoSpaceDE w:val="0"/>
        <w:autoSpaceDN w:val="0"/>
        <w:adjustRightInd w:val="0"/>
        <w:rPr>
          <w:sz w:val="21"/>
          <w:szCs w:val="21"/>
        </w:rPr>
      </w:pPr>
    </w:p>
    <w:p w14:paraId="5D190F7C" w14:textId="05371CAB" w:rsidR="002E6BF9" w:rsidRDefault="00652072" w:rsidP="00652072">
      <w:pPr>
        <w:autoSpaceDE w:val="0"/>
        <w:autoSpaceDN w:val="0"/>
        <w:adjustRightInd w:val="0"/>
        <w:ind w:left="360"/>
        <w:rPr>
          <w:sz w:val="21"/>
          <w:szCs w:val="21"/>
        </w:rPr>
      </w:pPr>
      <w:r>
        <w:rPr>
          <w:noProof/>
        </w:rPr>
        <w:lastRenderedPageBreak/>
        <w:drawing>
          <wp:inline distT="0" distB="0" distL="0" distR="0" wp14:anchorId="30213DBE" wp14:editId="3750E481">
            <wp:extent cx="4603471" cy="2777392"/>
            <wp:effectExtent l="0" t="0" r="0" b="444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10822" cy="2781827"/>
                    </a:xfrm>
                    <a:prstGeom prst="rect">
                      <a:avLst/>
                    </a:prstGeom>
                  </pic:spPr>
                </pic:pic>
              </a:graphicData>
            </a:graphic>
          </wp:inline>
        </w:drawing>
      </w:r>
    </w:p>
    <w:p w14:paraId="2E537FE6" w14:textId="545E61BC" w:rsidR="00652072" w:rsidRDefault="00652072" w:rsidP="00652072">
      <w:pPr>
        <w:autoSpaceDE w:val="0"/>
        <w:autoSpaceDN w:val="0"/>
        <w:adjustRightInd w:val="0"/>
        <w:ind w:left="360"/>
        <w:rPr>
          <w:sz w:val="21"/>
          <w:szCs w:val="21"/>
        </w:rPr>
      </w:pPr>
    </w:p>
    <w:p w14:paraId="43D85891" w14:textId="5DCA8266" w:rsidR="00652072" w:rsidRDefault="00652072" w:rsidP="00652072">
      <w:pPr>
        <w:autoSpaceDE w:val="0"/>
        <w:autoSpaceDN w:val="0"/>
        <w:adjustRightInd w:val="0"/>
        <w:ind w:left="360"/>
        <w:rPr>
          <w:sz w:val="21"/>
          <w:szCs w:val="21"/>
        </w:rPr>
      </w:pPr>
    </w:p>
    <w:p w14:paraId="3CF96716" w14:textId="270A60AC" w:rsidR="00652072" w:rsidRDefault="00294F9E" w:rsidP="00294F9E">
      <w:pPr>
        <w:pStyle w:val="ListParagraph"/>
        <w:numPr>
          <w:ilvl w:val="0"/>
          <w:numId w:val="18"/>
        </w:numPr>
        <w:autoSpaceDE w:val="0"/>
        <w:autoSpaceDN w:val="0"/>
        <w:adjustRightInd w:val="0"/>
        <w:rPr>
          <w:sz w:val="21"/>
          <w:szCs w:val="21"/>
        </w:rPr>
      </w:pPr>
      <w:r w:rsidRPr="00294F9E">
        <w:rPr>
          <w:sz w:val="21"/>
          <w:szCs w:val="21"/>
        </w:rPr>
        <w:t>Leave the default file location but</w:t>
      </w:r>
      <w:r>
        <w:rPr>
          <w:sz w:val="21"/>
          <w:szCs w:val="21"/>
        </w:rPr>
        <w:t xml:space="preserve"> </w:t>
      </w:r>
      <w:r w:rsidRPr="00294F9E">
        <w:rPr>
          <w:sz w:val="21"/>
          <w:szCs w:val="21"/>
        </w:rPr>
        <w:t>adjust the disk size to 20 GB. Choose Create to complete the virtual</w:t>
      </w:r>
      <w:r>
        <w:rPr>
          <w:sz w:val="21"/>
          <w:szCs w:val="21"/>
        </w:rPr>
        <w:t xml:space="preserve"> </w:t>
      </w:r>
      <w:r w:rsidRPr="00294F9E">
        <w:rPr>
          <w:sz w:val="21"/>
          <w:szCs w:val="21"/>
        </w:rPr>
        <w:t>machine.</w:t>
      </w:r>
    </w:p>
    <w:p w14:paraId="42EE4ACE" w14:textId="542B6C3E" w:rsidR="00294F9E" w:rsidRDefault="00C367A4" w:rsidP="00294F9E">
      <w:pPr>
        <w:autoSpaceDE w:val="0"/>
        <w:autoSpaceDN w:val="0"/>
        <w:adjustRightInd w:val="0"/>
        <w:rPr>
          <w:sz w:val="21"/>
          <w:szCs w:val="21"/>
        </w:rPr>
      </w:pPr>
      <w:r>
        <w:rPr>
          <w:noProof/>
          <w:sz w:val="21"/>
          <w:szCs w:val="21"/>
        </w:rPr>
        <w:drawing>
          <wp:anchor distT="0" distB="0" distL="114300" distR="114300" simplePos="0" relativeHeight="251667456" behindDoc="0" locked="0" layoutInCell="1" allowOverlap="1" wp14:anchorId="757CCACF" wp14:editId="71FA4F82">
            <wp:simplePos x="0" y="0"/>
            <wp:positionH relativeFrom="column">
              <wp:posOffset>900968</wp:posOffset>
            </wp:positionH>
            <wp:positionV relativeFrom="paragraph">
              <wp:posOffset>108291</wp:posOffset>
            </wp:positionV>
            <wp:extent cx="4124094" cy="2442454"/>
            <wp:effectExtent l="0" t="0" r="3810" b="0"/>
            <wp:wrapThrough wrapText="bothSides">
              <wp:wrapPolygon edited="0">
                <wp:start x="0" y="0"/>
                <wp:lineTo x="0" y="21454"/>
                <wp:lineTo x="21553" y="21454"/>
                <wp:lineTo x="21553" y="0"/>
                <wp:lineTo x="0" y="0"/>
              </wp:wrapPolygon>
            </wp:wrapThrough>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24094" cy="2442454"/>
                    </a:xfrm>
                    <a:prstGeom prst="rect">
                      <a:avLst/>
                    </a:prstGeom>
                  </pic:spPr>
                </pic:pic>
              </a:graphicData>
            </a:graphic>
            <wp14:sizeRelH relativeFrom="page">
              <wp14:pctWidth>0</wp14:pctWidth>
            </wp14:sizeRelH>
            <wp14:sizeRelV relativeFrom="page">
              <wp14:pctHeight>0</wp14:pctHeight>
            </wp14:sizeRelV>
          </wp:anchor>
        </w:drawing>
      </w:r>
    </w:p>
    <w:p w14:paraId="112091E4" w14:textId="32B5673E" w:rsidR="00294F9E" w:rsidRDefault="00294F9E" w:rsidP="00294F9E">
      <w:pPr>
        <w:autoSpaceDE w:val="0"/>
        <w:autoSpaceDN w:val="0"/>
        <w:adjustRightInd w:val="0"/>
        <w:rPr>
          <w:sz w:val="21"/>
          <w:szCs w:val="21"/>
        </w:rPr>
      </w:pPr>
    </w:p>
    <w:p w14:paraId="1C0868A4" w14:textId="47200A47" w:rsidR="00294F9E" w:rsidRDefault="00294F9E" w:rsidP="00294F9E">
      <w:pPr>
        <w:autoSpaceDE w:val="0"/>
        <w:autoSpaceDN w:val="0"/>
        <w:adjustRightInd w:val="0"/>
        <w:rPr>
          <w:sz w:val="21"/>
          <w:szCs w:val="21"/>
        </w:rPr>
      </w:pPr>
    </w:p>
    <w:p w14:paraId="51656829" w14:textId="3356BDE2" w:rsidR="00294F9E" w:rsidRDefault="00294F9E" w:rsidP="00294F9E">
      <w:pPr>
        <w:autoSpaceDE w:val="0"/>
        <w:autoSpaceDN w:val="0"/>
        <w:adjustRightInd w:val="0"/>
        <w:rPr>
          <w:sz w:val="21"/>
          <w:szCs w:val="21"/>
        </w:rPr>
      </w:pPr>
    </w:p>
    <w:p w14:paraId="2171C8BD" w14:textId="252EB9C0" w:rsidR="00294F9E" w:rsidRDefault="00294F9E" w:rsidP="00294F9E">
      <w:pPr>
        <w:autoSpaceDE w:val="0"/>
        <w:autoSpaceDN w:val="0"/>
        <w:adjustRightInd w:val="0"/>
        <w:rPr>
          <w:sz w:val="21"/>
          <w:szCs w:val="21"/>
        </w:rPr>
      </w:pPr>
    </w:p>
    <w:p w14:paraId="0C98D258" w14:textId="5DCA3A68" w:rsidR="00294F9E" w:rsidRDefault="00294F9E" w:rsidP="00294F9E">
      <w:pPr>
        <w:autoSpaceDE w:val="0"/>
        <w:autoSpaceDN w:val="0"/>
        <w:adjustRightInd w:val="0"/>
        <w:rPr>
          <w:sz w:val="21"/>
          <w:szCs w:val="21"/>
        </w:rPr>
      </w:pPr>
    </w:p>
    <w:p w14:paraId="322F89B7" w14:textId="64C2F477" w:rsidR="00294F9E" w:rsidRDefault="00294F9E" w:rsidP="00294F9E">
      <w:pPr>
        <w:autoSpaceDE w:val="0"/>
        <w:autoSpaceDN w:val="0"/>
        <w:adjustRightInd w:val="0"/>
        <w:rPr>
          <w:sz w:val="21"/>
          <w:szCs w:val="21"/>
        </w:rPr>
      </w:pPr>
    </w:p>
    <w:p w14:paraId="262961E8" w14:textId="1C9DD19B" w:rsidR="00294F9E" w:rsidRDefault="00294F9E" w:rsidP="00294F9E">
      <w:pPr>
        <w:autoSpaceDE w:val="0"/>
        <w:autoSpaceDN w:val="0"/>
        <w:adjustRightInd w:val="0"/>
        <w:rPr>
          <w:sz w:val="21"/>
          <w:szCs w:val="21"/>
        </w:rPr>
      </w:pPr>
    </w:p>
    <w:p w14:paraId="6D7EF65B" w14:textId="3ABDF31A" w:rsidR="00294F9E" w:rsidRDefault="00294F9E" w:rsidP="00294F9E">
      <w:pPr>
        <w:autoSpaceDE w:val="0"/>
        <w:autoSpaceDN w:val="0"/>
        <w:adjustRightInd w:val="0"/>
        <w:rPr>
          <w:sz w:val="21"/>
          <w:szCs w:val="21"/>
        </w:rPr>
      </w:pPr>
    </w:p>
    <w:p w14:paraId="2423F19B" w14:textId="11F893E3" w:rsidR="00294F9E" w:rsidRDefault="00294F9E" w:rsidP="00294F9E">
      <w:pPr>
        <w:autoSpaceDE w:val="0"/>
        <w:autoSpaceDN w:val="0"/>
        <w:adjustRightInd w:val="0"/>
        <w:rPr>
          <w:sz w:val="21"/>
          <w:szCs w:val="21"/>
        </w:rPr>
      </w:pPr>
    </w:p>
    <w:p w14:paraId="084E375F" w14:textId="3BAEEB10" w:rsidR="00294F9E" w:rsidRDefault="00294F9E" w:rsidP="00294F9E">
      <w:pPr>
        <w:autoSpaceDE w:val="0"/>
        <w:autoSpaceDN w:val="0"/>
        <w:adjustRightInd w:val="0"/>
        <w:rPr>
          <w:sz w:val="21"/>
          <w:szCs w:val="21"/>
        </w:rPr>
      </w:pPr>
    </w:p>
    <w:p w14:paraId="407C9D74" w14:textId="07B1406A" w:rsidR="00294F9E" w:rsidRDefault="00294F9E" w:rsidP="00294F9E">
      <w:pPr>
        <w:autoSpaceDE w:val="0"/>
        <w:autoSpaceDN w:val="0"/>
        <w:adjustRightInd w:val="0"/>
        <w:rPr>
          <w:sz w:val="21"/>
          <w:szCs w:val="21"/>
        </w:rPr>
      </w:pPr>
    </w:p>
    <w:p w14:paraId="3600CABF" w14:textId="576EC99E" w:rsidR="00294F9E" w:rsidRDefault="00294F9E" w:rsidP="00294F9E">
      <w:pPr>
        <w:autoSpaceDE w:val="0"/>
        <w:autoSpaceDN w:val="0"/>
        <w:adjustRightInd w:val="0"/>
        <w:rPr>
          <w:sz w:val="21"/>
          <w:szCs w:val="21"/>
        </w:rPr>
      </w:pPr>
    </w:p>
    <w:p w14:paraId="50399022" w14:textId="4B5B4B1B" w:rsidR="00294F9E" w:rsidRDefault="00294F9E" w:rsidP="00294F9E">
      <w:pPr>
        <w:autoSpaceDE w:val="0"/>
        <w:autoSpaceDN w:val="0"/>
        <w:adjustRightInd w:val="0"/>
        <w:rPr>
          <w:sz w:val="21"/>
          <w:szCs w:val="21"/>
        </w:rPr>
      </w:pPr>
    </w:p>
    <w:p w14:paraId="085D3416" w14:textId="7AA3EB55" w:rsidR="00294F9E" w:rsidRDefault="00294F9E" w:rsidP="00294F9E">
      <w:pPr>
        <w:autoSpaceDE w:val="0"/>
        <w:autoSpaceDN w:val="0"/>
        <w:adjustRightInd w:val="0"/>
        <w:rPr>
          <w:sz w:val="21"/>
          <w:szCs w:val="21"/>
        </w:rPr>
      </w:pPr>
    </w:p>
    <w:p w14:paraId="7D8816AF" w14:textId="68DB2CAF" w:rsidR="00294F9E" w:rsidRDefault="00294F9E" w:rsidP="00294F9E">
      <w:pPr>
        <w:autoSpaceDE w:val="0"/>
        <w:autoSpaceDN w:val="0"/>
        <w:adjustRightInd w:val="0"/>
        <w:rPr>
          <w:sz w:val="21"/>
          <w:szCs w:val="21"/>
        </w:rPr>
      </w:pPr>
    </w:p>
    <w:p w14:paraId="3B4E322E" w14:textId="41E7EB2C" w:rsidR="00294F9E" w:rsidRDefault="00294F9E" w:rsidP="00294F9E">
      <w:pPr>
        <w:autoSpaceDE w:val="0"/>
        <w:autoSpaceDN w:val="0"/>
        <w:adjustRightInd w:val="0"/>
        <w:rPr>
          <w:sz w:val="21"/>
          <w:szCs w:val="21"/>
        </w:rPr>
      </w:pPr>
    </w:p>
    <w:p w14:paraId="7935D65D" w14:textId="216DB6C2" w:rsidR="00294F9E" w:rsidRDefault="00294F9E" w:rsidP="00294F9E">
      <w:pPr>
        <w:autoSpaceDE w:val="0"/>
        <w:autoSpaceDN w:val="0"/>
        <w:adjustRightInd w:val="0"/>
        <w:rPr>
          <w:sz w:val="21"/>
          <w:szCs w:val="21"/>
        </w:rPr>
      </w:pPr>
    </w:p>
    <w:p w14:paraId="0908E574" w14:textId="355756BA" w:rsidR="00294F9E" w:rsidRDefault="00294F9E" w:rsidP="00294F9E">
      <w:pPr>
        <w:autoSpaceDE w:val="0"/>
        <w:autoSpaceDN w:val="0"/>
        <w:adjustRightInd w:val="0"/>
        <w:rPr>
          <w:sz w:val="21"/>
          <w:szCs w:val="21"/>
        </w:rPr>
      </w:pPr>
    </w:p>
    <w:p w14:paraId="72A6F143" w14:textId="4945BAB3" w:rsidR="00294F9E" w:rsidRDefault="00294F9E" w:rsidP="00294F9E">
      <w:pPr>
        <w:pStyle w:val="ListParagraph"/>
        <w:numPr>
          <w:ilvl w:val="0"/>
          <w:numId w:val="18"/>
        </w:numPr>
        <w:autoSpaceDE w:val="0"/>
        <w:autoSpaceDN w:val="0"/>
        <w:adjustRightInd w:val="0"/>
        <w:rPr>
          <w:sz w:val="21"/>
          <w:szCs w:val="21"/>
        </w:rPr>
      </w:pPr>
      <w:r w:rsidRPr="00294F9E">
        <w:rPr>
          <w:sz w:val="21"/>
          <w:szCs w:val="21"/>
        </w:rPr>
        <w:t xml:space="preserve">The virtual machine is </w:t>
      </w:r>
      <w:proofErr w:type="gramStart"/>
      <w:r w:rsidRPr="00294F9E">
        <w:rPr>
          <w:sz w:val="21"/>
          <w:szCs w:val="21"/>
        </w:rPr>
        <w:t>created</w:t>
      </w:r>
      <w:proofErr w:type="gramEnd"/>
      <w:r w:rsidRPr="00294F9E">
        <w:rPr>
          <w:sz w:val="21"/>
          <w:szCs w:val="21"/>
        </w:rPr>
        <w:t xml:space="preserve"> and you should see there is now an Ubuntu VM entry in the VM list in the left panel of VirtualBox. The main panel has the details of the virtual hardware that was just configured. It says that Ubuntu (64-bit) is the operating system, but that is only because we said we planned to install Ubuntu as part of the configuration. The operating system has</w:t>
      </w:r>
      <w:r>
        <w:rPr>
          <w:sz w:val="21"/>
          <w:szCs w:val="21"/>
        </w:rPr>
        <w:t xml:space="preserve"> </w:t>
      </w:r>
      <w:r w:rsidRPr="00294F9E">
        <w:rPr>
          <w:sz w:val="21"/>
          <w:szCs w:val="21"/>
        </w:rPr>
        <w:t>not been loaded yet.</w:t>
      </w:r>
    </w:p>
    <w:p w14:paraId="13183235" w14:textId="0238DABC" w:rsidR="00294F9E" w:rsidRDefault="00294F9E" w:rsidP="00294F9E">
      <w:pPr>
        <w:autoSpaceDE w:val="0"/>
        <w:autoSpaceDN w:val="0"/>
        <w:adjustRightInd w:val="0"/>
        <w:rPr>
          <w:sz w:val="21"/>
          <w:szCs w:val="21"/>
        </w:rPr>
      </w:pPr>
    </w:p>
    <w:p w14:paraId="5A2C0BDA" w14:textId="66CF94D2" w:rsidR="00294F9E" w:rsidRDefault="00294F9E" w:rsidP="00294F9E">
      <w:pPr>
        <w:autoSpaceDE w:val="0"/>
        <w:autoSpaceDN w:val="0"/>
        <w:adjustRightInd w:val="0"/>
        <w:rPr>
          <w:sz w:val="21"/>
          <w:szCs w:val="21"/>
        </w:rPr>
      </w:pPr>
    </w:p>
    <w:p w14:paraId="52B8DCD8" w14:textId="77777777" w:rsidR="00294F9E" w:rsidRDefault="00294F9E" w:rsidP="00294F9E">
      <w:pPr>
        <w:autoSpaceDE w:val="0"/>
        <w:autoSpaceDN w:val="0"/>
        <w:adjustRightInd w:val="0"/>
        <w:rPr>
          <w:sz w:val="21"/>
          <w:szCs w:val="21"/>
        </w:rPr>
      </w:pPr>
    </w:p>
    <w:p w14:paraId="46381066" w14:textId="77777777" w:rsidR="00294F9E" w:rsidRDefault="00294F9E" w:rsidP="00294F9E">
      <w:pPr>
        <w:autoSpaceDE w:val="0"/>
        <w:autoSpaceDN w:val="0"/>
        <w:adjustRightInd w:val="0"/>
        <w:rPr>
          <w:sz w:val="21"/>
          <w:szCs w:val="21"/>
        </w:rPr>
      </w:pPr>
    </w:p>
    <w:p w14:paraId="19F42E16" w14:textId="77777777" w:rsidR="00294F9E" w:rsidRDefault="00294F9E" w:rsidP="00294F9E">
      <w:pPr>
        <w:autoSpaceDE w:val="0"/>
        <w:autoSpaceDN w:val="0"/>
        <w:adjustRightInd w:val="0"/>
        <w:rPr>
          <w:sz w:val="21"/>
          <w:szCs w:val="21"/>
        </w:rPr>
      </w:pPr>
    </w:p>
    <w:p w14:paraId="4AE37255" w14:textId="77777777" w:rsidR="00294F9E" w:rsidRDefault="00294F9E" w:rsidP="00294F9E">
      <w:pPr>
        <w:autoSpaceDE w:val="0"/>
        <w:autoSpaceDN w:val="0"/>
        <w:adjustRightInd w:val="0"/>
        <w:rPr>
          <w:sz w:val="21"/>
          <w:szCs w:val="21"/>
        </w:rPr>
      </w:pPr>
    </w:p>
    <w:p w14:paraId="043A32BF" w14:textId="7A0951F8" w:rsidR="00294F9E" w:rsidRDefault="00294F9E" w:rsidP="00294F9E">
      <w:pPr>
        <w:autoSpaceDE w:val="0"/>
        <w:autoSpaceDN w:val="0"/>
        <w:adjustRightInd w:val="0"/>
        <w:rPr>
          <w:sz w:val="21"/>
          <w:szCs w:val="21"/>
        </w:rPr>
      </w:pPr>
    </w:p>
    <w:p w14:paraId="30D888E4" w14:textId="77777777" w:rsidR="00294F9E" w:rsidRDefault="00294F9E" w:rsidP="00294F9E">
      <w:pPr>
        <w:autoSpaceDE w:val="0"/>
        <w:autoSpaceDN w:val="0"/>
        <w:adjustRightInd w:val="0"/>
        <w:rPr>
          <w:sz w:val="21"/>
          <w:szCs w:val="21"/>
        </w:rPr>
      </w:pPr>
    </w:p>
    <w:p w14:paraId="22B0FFA4" w14:textId="77777777" w:rsidR="00294F9E" w:rsidRDefault="00294F9E" w:rsidP="00294F9E">
      <w:pPr>
        <w:autoSpaceDE w:val="0"/>
        <w:autoSpaceDN w:val="0"/>
        <w:adjustRightInd w:val="0"/>
        <w:rPr>
          <w:sz w:val="21"/>
          <w:szCs w:val="21"/>
        </w:rPr>
      </w:pPr>
    </w:p>
    <w:p w14:paraId="2F0AB6F6" w14:textId="1281F4F3" w:rsidR="00294F9E" w:rsidRDefault="00294F9E" w:rsidP="00294F9E">
      <w:pPr>
        <w:autoSpaceDE w:val="0"/>
        <w:autoSpaceDN w:val="0"/>
        <w:adjustRightInd w:val="0"/>
        <w:rPr>
          <w:sz w:val="21"/>
          <w:szCs w:val="21"/>
        </w:rPr>
      </w:pPr>
      <w:r>
        <w:rPr>
          <w:noProof/>
          <w:sz w:val="21"/>
          <w:szCs w:val="21"/>
        </w:rPr>
        <w:lastRenderedPageBreak/>
        <w:drawing>
          <wp:anchor distT="0" distB="0" distL="114300" distR="114300" simplePos="0" relativeHeight="251663360" behindDoc="0" locked="0" layoutInCell="1" allowOverlap="1" wp14:anchorId="091C05E5" wp14:editId="6EEB8BA5">
            <wp:simplePos x="0" y="0"/>
            <wp:positionH relativeFrom="column">
              <wp:posOffset>858520</wp:posOffset>
            </wp:positionH>
            <wp:positionV relativeFrom="paragraph">
              <wp:posOffset>293</wp:posOffset>
            </wp:positionV>
            <wp:extent cx="4149725" cy="2503170"/>
            <wp:effectExtent l="0" t="0" r="3175" b="0"/>
            <wp:wrapThrough wrapText="bothSides">
              <wp:wrapPolygon edited="0">
                <wp:start x="0" y="0"/>
                <wp:lineTo x="0" y="21479"/>
                <wp:lineTo x="21550" y="21479"/>
                <wp:lineTo x="21550" y="0"/>
                <wp:lineTo x="0" y="0"/>
              </wp:wrapPolygon>
            </wp:wrapThrough>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49725" cy="2503170"/>
                    </a:xfrm>
                    <a:prstGeom prst="rect">
                      <a:avLst/>
                    </a:prstGeom>
                  </pic:spPr>
                </pic:pic>
              </a:graphicData>
            </a:graphic>
            <wp14:sizeRelH relativeFrom="page">
              <wp14:pctWidth>0</wp14:pctWidth>
            </wp14:sizeRelH>
            <wp14:sizeRelV relativeFrom="page">
              <wp14:pctHeight>0</wp14:pctHeight>
            </wp14:sizeRelV>
          </wp:anchor>
        </w:drawing>
      </w:r>
    </w:p>
    <w:p w14:paraId="7B15D1F6" w14:textId="44D509DF" w:rsidR="00294F9E" w:rsidRDefault="00294F9E" w:rsidP="00294F9E">
      <w:pPr>
        <w:autoSpaceDE w:val="0"/>
        <w:autoSpaceDN w:val="0"/>
        <w:adjustRightInd w:val="0"/>
        <w:rPr>
          <w:sz w:val="21"/>
          <w:szCs w:val="21"/>
        </w:rPr>
      </w:pPr>
    </w:p>
    <w:p w14:paraId="12CF4587" w14:textId="5C4E03BD" w:rsidR="00294F9E" w:rsidRDefault="00294F9E" w:rsidP="00294F9E">
      <w:pPr>
        <w:autoSpaceDE w:val="0"/>
        <w:autoSpaceDN w:val="0"/>
        <w:adjustRightInd w:val="0"/>
        <w:rPr>
          <w:sz w:val="21"/>
          <w:szCs w:val="21"/>
        </w:rPr>
      </w:pPr>
    </w:p>
    <w:p w14:paraId="21F0A245" w14:textId="22F7352E" w:rsidR="00294F9E" w:rsidRDefault="00294F9E" w:rsidP="00294F9E">
      <w:pPr>
        <w:autoSpaceDE w:val="0"/>
        <w:autoSpaceDN w:val="0"/>
        <w:adjustRightInd w:val="0"/>
        <w:rPr>
          <w:sz w:val="21"/>
          <w:szCs w:val="21"/>
        </w:rPr>
      </w:pPr>
    </w:p>
    <w:p w14:paraId="0E2E6480" w14:textId="6AA4E750" w:rsidR="00294F9E" w:rsidRDefault="00294F9E" w:rsidP="00294F9E">
      <w:pPr>
        <w:autoSpaceDE w:val="0"/>
        <w:autoSpaceDN w:val="0"/>
        <w:adjustRightInd w:val="0"/>
        <w:rPr>
          <w:sz w:val="21"/>
          <w:szCs w:val="21"/>
        </w:rPr>
      </w:pPr>
    </w:p>
    <w:p w14:paraId="31C64E77" w14:textId="732A3D11" w:rsidR="00294F9E" w:rsidRDefault="00294F9E" w:rsidP="00294F9E">
      <w:pPr>
        <w:autoSpaceDE w:val="0"/>
        <w:autoSpaceDN w:val="0"/>
        <w:adjustRightInd w:val="0"/>
        <w:rPr>
          <w:sz w:val="21"/>
          <w:szCs w:val="21"/>
        </w:rPr>
      </w:pPr>
    </w:p>
    <w:p w14:paraId="2ECF13DD" w14:textId="6967CA39" w:rsidR="00294F9E" w:rsidRDefault="00294F9E" w:rsidP="00294F9E">
      <w:pPr>
        <w:autoSpaceDE w:val="0"/>
        <w:autoSpaceDN w:val="0"/>
        <w:adjustRightInd w:val="0"/>
        <w:rPr>
          <w:sz w:val="21"/>
          <w:szCs w:val="21"/>
        </w:rPr>
      </w:pPr>
    </w:p>
    <w:p w14:paraId="448D18FA" w14:textId="1E9ECC2C" w:rsidR="00294F9E" w:rsidRDefault="00294F9E" w:rsidP="00294F9E">
      <w:pPr>
        <w:autoSpaceDE w:val="0"/>
        <w:autoSpaceDN w:val="0"/>
        <w:adjustRightInd w:val="0"/>
        <w:rPr>
          <w:sz w:val="21"/>
          <w:szCs w:val="21"/>
        </w:rPr>
      </w:pPr>
    </w:p>
    <w:p w14:paraId="4D0B68CF" w14:textId="4E5364D3" w:rsidR="00294F9E" w:rsidRDefault="00294F9E" w:rsidP="00294F9E">
      <w:pPr>
        <w:autoSpaceDE w:val="0"/>
        <w:autoSpaceDN w:val="0"/>
        <w:adjustRightInd w:val="0"/>
        <w:rPr>
          <w:sz w:val="21"/>
          <w:szCs w:val="21"/>
        </w:rPr>
      </w:pPr>
    </w:p>
    <w:p w14:paraId="704FD94D" w14:textId="42505955" w:rsidR="00294F9E" w:rsidRDefault="00294F9E" w:rsidP="00294F9E">
      <w:pPr>
        <w:autoSpaceDE w:val="0"/>
        <w:autoSpaceDN w:val="0"/>
        <w:adjustRightInd w:val="0"/>
        <w:rPr>
          <w:sz w:val="21"/>
          <w:szCs w:val="21"/>
        </w:rPr>
      </w:pPr>
    </w:p>
    <w:p w14:paraId="1F7FDD2F" w14:textId="07551C9C" w:rsidR="00294F9E" w:rsidRDefault="00294F9E" w:rsidP="00294F9E">
      <w:pPr>
        <w:autoSpaceDE w:val="0"/>
        <w:autoSpaceDN w:val="0"/>
        <w:adjustRightInd w:val="0"/>
        <w:rPr>
          <w:sz w:val="21"/>
          <w:szCs w:val="21"/>
        </w:rPr>
      </w:pPr>
    </w:p>
    <w:p w14:paraId="6737398D" w14:textId="4CA7CEDB" w:rsidR="00294F9E" w:rsidRDefault="00294F9E" w:rsidP="00294F9E">
      <w:pPr>
        <w:autoSpaceDE w:val="0"/>
        <w:autoSpaceDN w:val="0"/>
        <w:adjustRightInd w:val="0"/>
        <w:rPr>
          <w:sz w:val="21"/>
          <w:szCs w:val="21"/>
        </w:rPr>
      </w:pPr>
    </w:p>
    <w:p w14:paraId="5CB79254" w14:textId="09759A81" w:rsidR="00294F9E" w:rsidRDefault="00294F9E" w:rsidP="00294F9E">
      <w:pPr>
        <w:autoSpaceDE w:val="0"/>
        <w:autoSpaceDN w:val="0"/>
        <w:adjustRightInd w:val="0"/>
        <w:rPr>
          <w:sz w:val="21"/>
          <w:szCs w:val="21"/>
        </w:rPr>
      </w:pPr>
    </w:p>
    <w:p w14:paraId="7FB4EF3F" w14:textId="5B4B406B" w:rsidR="00294F9E" w:rsidRDefault="00294F9E" w:rsidP="00294F9E">
      <w:pPr>
        <w:autoSpaceDE w:val="0"/>
        <w:autoSpaceDN w:val="0"/>
        <w:adjustRightInd w:val="0"/>
        <w:rPr>
          <w:sz w:val="21"/>
          <w:szCs w:val="21"/>
        </w:rPr>
      </w:pPr>
    </w:p>
    <w:p w14:paraId="70F31E83" w14:textId="39E67908" w:rsidR="00294F9E" w:rsidRDefault="00294F9E" w:rsidP="00294F9E">
      <w:pPr>
        <w:autoSpaceDE w:val="0"/>
        <w:autoSpaceDN w:val="0"/>
        <w:adjustRightInd w:val="0"/>
        <w:rPr>
          <w:sz w:val="21"/>
          <w:szCs w:val="21"/>
        </w:rPr>
      </w:pPr>
    </w:p>
    <w:p w14:paraId="59BE020B" w14:textId="69614D8A" w:rsidR="00294F9E" w:rsidRDefault="00294F9E" w:rsidP="00294F9E">
      <w:pPr>
        <w:autoSpaceDE w:val="0"/>
        <w:autoSpaceDN w:val="0"/>
        <w:adjustRightInd w:val="0"/>
        <w:rPr>
          <w:sz w:val="21"/>
          <w:szCs w:val="21"/>
        </w:rPr>
      </w:pPr>
    </w:p>
    <w:p w14:paraId="54E89666" w14:textId="79DEBD23" w:rsidR="00294F9E" w:rsidRDefault="00294F9E" w:rsidP="00294F9E">
      <w:pPr>
        <w:autoSpaceDE w:val="0"/>
        <w:autoSpaceDN w:val="0"/>
        <w:adjustRightInd w:val="0"/>
        <w:rPr>
          <w:sz w:val="21"/>
          <w:szCs w:val="21"/>
        </w:rPr>
      </w:pPr>
    </w:p>
    <w:p w14:paraId="710AF21B" w14:textId="4BF6E287" w:rsidR="00294F9E" w:rsidRDefault="00294F9E" w:rsidP="00294F9E">
      <w:pPr>
        <w:autoSpaceDE w:val="0"/>
        <w:autoSpaceDN w:val="0"/>
        <w:adjustRightInd w:val="0"/>
        <w:rPr>
          <w:sz w:val="21"/>
          <w:szCs w:val="21"/>
        </w:rPr>
      </w:pPr>
    </w:p>
    <w:p w14:paraId="595D4476" w14:textId="6A184086" w:rsidR="00294F9E" w:rsidRDefault="00294F9E" w:rsidP="00294F9E">
      <w:pPr>
        <w:autoSpaceDE w:val="0"/>
        <w:autoSpaceDN w:val="0"/>
        <w:adjustRightInd w:val="0"/>
        <w:rPr>
          <w:sz w:val="21"/>
          <w:szCs w:val="21"/>
        </w:rPr>
      </w:pPr>
    </w:p>
    <w:p w14:paraId="3F7056D5" w14:textId="53BFF069" w:rsidR="00294F9E" w:rsidRDefault="00294F9E" w:rsidP="00294F9E">
      <w:pPr>
        <w:autoSpaceDE w:val="0"/>
        <w:autoSpaceDN w:val="0"/>
        <w:adjustRightInd w:val="0"/>
        <w:rPr>
          <w:sz w:val="21"/>
          <w:szCs w:val="21"/>
        </w:rPr>
      </w:pPr>
    </w:p>
    <w:p w14:paraId="0576CD7B" w14:textId="39B59949" w:rsidR="00294F9E" w:rsidRDefault="00294F9E" w:rsidP="00294F9E">
      <w:pPr>
        <w:autoSpaceDE w:val="0"/>
        <w:autoSpaceDN w:val="0"/>
        <w:adjustRightInd w:val="0"/>
        <w:rPr>
          <w:sz w:val="21"/>
          <w:szCs w:val="21"/>
        </w:rPr>
      </w:pPr>
    </w:p>
    <w:p w14:paraId="06C668CE" w14:textId="269607F3" w:rsidR="00294F9E" w:rsidRDefault="00294F9E" w:rsidP="00294F9E">
      <w:pPr>
        <w:pStyle w:val="ListParagraph"/>
        <w:numPr>
          <w:ilvl w:val="0"/>
          <w:numId w:val="18"/>
        </w:numPr>
        <w:autoSpaceDE w:val="0"/>
        <w:autoSpaceDN w:val="0"/>
        <w:adjustRightInd w:val="0"/>
        <w:rPr>
          <w:sz w:val="21"/>
          <w:szCs w:val="21"/>
        </w:rPr>
      </w:pPr>
      <w:r>
        <w:rPr>
          <w:sz w:val="21"/>
          <w:szCs w:val="21"/>
        </w:rPr>
        <w:t xml:space="preserve">To install the OS, </w:t>
      </w:r>
      <w:r w:rsidRPr="00294F9E">
        <w:rPr>
          <w:sz w:val="21"/>
          <w:szCs w:val="21"/>
        </w:rPr>
        <w:t>we need</w:t>
      </w:r>
      <w:r>
        <w:rPr>
          <w:sz w:val="21"/>
          <w:szCs w:val="21"/>
        </w:rPr>
        <w:t xml:space="preserve"> </w:t>
      </w:r>
      <w:r w:rsidRPr="00294F9E">
        <w:rPr>
          <w:sz w:val="21"/>
          <w:szCs w:val="21"/>
        </w:rPr>
        <w:t>to virtually insert the installation disk into the VM’s CD/DVD drive</w:t>
      </w:r>
      <w:r>
        <w:rPr>
          <w:sz w:val="21"/>
          <w:szCs w:val="21"/>
        </w:rPr>
        <w:t xml:space="preserve"> by pointing the </w:t>
      </w:r>
      <w:r w:rsidRPr="00294F9E">
        <w:rPr>
          <w:sz w:val="21"/>
          <w:szCs w:val="21"/>
        </w:rPr>
        <w:t>CD/DVD drive to the ISO image</w:t>
      </w:r>
      <w:r>
        <w:rPr>
          <w:sz w:val="21"/>
          <w:szCs w:val="21"/>
        </w:rPr>
        <w:t xml:space="preserve"> </w:t>
      </w:r>
      <w:r w:rsidRPr="00294F9E">
        <w:rPr>
          <w:sz w:val="21"/>
          <w:szCs w:val="21"/>
        </w:rPr>
        <w:t>of the Ubuntu installation disk</w:t>
      </w:r>
      <w:r>
        <w:rPr>
          <w:sz w:val="21"/>
          <w:szCs w:val="21"/>
        </w:rPr>
        <w:t>. We need to first download the Ubuntu installation disk.</w:t>
      </w:r>
    </w:p>
    <w:p w14:paraId="5182DD49" w14:textId="63F80091" w:rsidR="00C31E4A" w:rsidRPr="00C31E4A" w:rsidRDefault="00294F9E" w:rsidP="00C31E4A">
      <w:pPr>
        <w:pStyle w:val="ListParagraph"/>
        <w:numPr>
          <w:ilvl w:val="0"/>
          <w:numId w:val="18"/>
        </w:numPr>
        <w:autoSpaceDE w:val="0"/>
        <w:autoSpaceDN w:val="0"/>
        <w:adjustRightInd w:val="0"/>
        <w:rPr>
          <w:sz w:val="21"/>
          <w:szCs w:val="21"/>
        </w:rPr>
      </w:pPr>
      <w:r>
        <w:rPr>
          <w:sz w:val="21"/>
          <w:szCs w:val="21"/>
        </w:rPr>
        <w:t xml:space="preserve">Download Ubuntu by going to the following link: </w:t>
      </w:r>
      <w:hyperlink r:id="rId15" w:history="1">
        <w:r w:rsidRPr="0011130E">
          <w:rPr>
            <w:rStyle w:val="Hyperlink"/>
            <w:sz w:val="19"/>
            <w:szCs w:val="19"/>
          </w:rPr>
          <w:t>http://www.ubuntu.com</w:t>
        </w:r>
      </w:hyperlink>
      <w:r>
        <w:rPr>
          <w:sz w:val="19"/>
          <w:szCs w:val="19"/>
        </w:rPr>
        <w:t>. Click on Downloads and choose Ubuntu Desktop. Click on 20.04 LTS. Once the download is complete, you should have a file with extension .iso on your downloads fo</w:t>
      </w:r>
      <w:r w:rsidR="00C31E4A">
        <w:rPr>
          <w:sz w:val="19"/>
          <w:szCs w:val="19"/>
        </w:rPr>
        <w:t>l</w:t>
      </w:r>
      <w:r>
        <w:rPr>
          <w:sz w:val="19"/>
          <w:szCs w:val="19"/>
        </w:rPr>
        <w:t>der.</w:t>
      </w:r>
    </w:p>
    <w:p w14:paraId="3891A38E" w14:textId="030761AF" w:rsidR="00294F9E" w:rsidRPr="00C31E4A" w:rsidRDefault="00C31E4A" w:rsidP="00C31E4A">
      <w:pPr>
        <w:pStyle w:val="ListParagraph"/>
        <w:numPr>
          <w:ilvl w:val="0"/>
          <w:numId w:val="18"/>
        </w:numPr>
        <w:autoSpaceDE w:val="0"/>
        <w:autoSpaceDN w:val="0"/>
        <w:adjustRightInd w:val="0"/>
        <w:rPr>
          <w:sz w:val="21"/>
          <w:szCs w:val="21"/>
        </w:rPr>
      </w:pPr>
      <w:r>
        <w:rPr>
          <w:noProof/>
          <w:sz w:val="21"/>
          <w:szCs w:val="21"/>
        </w:rPr>
        <w:drawing>
          <wp:anchor distT="0" distB="0" distL="114300" distR="114300" simplePos="0" relativeHeight="251664384" behindDoc="0" locked="0" layoutInCell="1" allowOverlap="1" wp14:anchorId="54E1B3DB" wp14:editId="639B7AF1">
            <wp:simplePos x="0" y="0"/>
            <wp:positionH relativeFrom="column">
              <wp:posOffset>457835</wp:posOffset>
            </wp:positionH>
            <wp:positionV relativeFrom="paragraph">
              <wp:posOffset>747297</wp:posOffset>
            </wp:positionV>
            <wp:extent cx="4691380" cy="2769870"/>
            <wp:effectExtent l="0" t="0" r="0" b="0"/>
            <wp:wrapThrough wrapText="bothSides">
              <wp:wrapPolygon edited="0">
                <wp:start x="0" y="0"/>
                <wp:lineTo x="0" y="21491"/>
                <wp:lineTo x="21518" y="21491"/>
                <wp:lineTo x="21518" y="0"/>
                <wp:lineTo x="0" y="0"/>
              </wp:wrapPolygon>
            </wp:wrapThrough>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91380" cy="2769870"/>
                    </a:xfrm>
                    <a:prstGeom prst="rect">
                      <a:avLst/>
                    </a:prstGeom>
                  </pic:spPr>
                </pic:pic>
              </a:graphicData>
            </a:graphic>
            <wp14:sizeRelH relativeFrom="page">
              <wp14:pctWidth>0</wp14:pctWidth>
            </wp14:sizeRelH>
            <wp14:sizeRelV relativeFrom="page">
              <wp14:pctHeight>0</wp14:pctHeight>
            </wp14:sizeRelV>
          </wp:anchor>
        </w:drawing>
      </w:r>
      <w:r w:rsidRPr="00C31E4A">
        <w:rPr>
          <w:sz w:val="19"/>
          <w:szCs w:val="19"/>
        </w:rPr>
        <w:t xml:space="preserve">Go to </w:t>
      </w:r>
      <w:proofErr w:type="spellStart"/>
      <w:r w:rsidRPr="00C31E4A">
        <w:rPr>
          <w:sz w:val="19"/>
          <w:szCs w:val="19"/>
        </w:rPr>
        <w:t>VitualBox</w:t>
      </w:r>
      <w:proofErr w:type="spellEnd"/>
      <w:r w:rsidRPr="00C31E4A">
        <w:rPr>
          <w:sz w:val="19"/>
          <w:szCs w:val="19"/>
        </w:rPr>
        <w:t xml:space="preserve">, choose Ubuntu </w:t>
      </w:r>
      <w:proofErr w:type="gramStart"/>
      <w:r w:rsidRPr="00C31E4A">
        <w:rPr>
          <w:sz w:val="19"/>
          <w:szCs w:val="19"/>
        </w:rPr>
        <w:t>VM</w:t>
      </w:r>
      <w:proofErr w:type="gramEnd"/>
      <w:r w:rsidRPr="00C31E4A">
        <w:rPr>
          <w:sz w:val="19"/>
          <w:szCs w:val="19"/>
        </w:rPr>
        <w:t xml:space="preserve"> and click on </w:t>
      </w:r>
      <w:r w:rsidRPr="00C31E4A">
        <w:rPr>
          <w:sz w:val="21"/>
          <w:szCs w:val="21"/>
        </w:rPr>
        <w:t>in the Storage section of the VM’s settings,</w:t>
      </w:r>
      <w:r>
        <w:rPr>
          <w:sz w:val="21"/>
          <w:szCs w:val="21"/>
        </w:rPr>
        <w:t xml:space="preserve"> </w:t>
      </w:r>
      <w:r w:rsidRPr="00C31E4A">
        <w:rPr>
          <w:sz w:val="21"/>
          <w:szCs w:val="21"/>
        </w:rPr>
        <w:t>click on the [Optical Drive] Empty hyperlink and select Choose</w:t>
      </w:r>
      <w:r>
        <w:rPr>
          <w:sz w:val="21"/>
          <w:szCs w:val="21"/>
        </w:rPr>
        <w:t>/Create</w:t>
      </w:r>
      <w:r w:rsidRPr="00C31E4A">
        <w:rPr>
          <w:sz w:val="21"/>
          <w:szCs w:val="21"/>
        </w:rPr>
        <w:t xml:space="preserve"> </w:t>
      </w:r>
      <w:r>
        <w:rPr>
          <w:sz w:val="21"/>
          <w:szCs w:val="21"/>
        </w:rPr>
        <w:t>d</w:t>
      </w:r>
      <w:r w:rsidRPr="00C31E4A">
        <w:rPr>
          <w:sz w:val="21"/>
          <w:szCs w:val="21"/>
        </w:rPr>
        <w:t>isk</w:t>
      </w:r>
      <w:r>
        <w:rPr>
          <w:sz w:val="21"/>
          <w:szCs w:val="21"/>
        </w:rPr>
        <w:t xml:space="preserve"> </w:t>
      </w:r>
      <w:r w:rsidRPr="00C31E4A">
        <w:rPr>
          <w:sz w:val="21"/>
          <w:szCs w:val="21"/>
        </w:rPr>
        <w:t>Image.</w:t>
      </w:r>
      <w:r w:rsidRPr="00C31E4A">
        <w:rPr>
          <w:sz w:val="19"/>
          <w:szCs w:val="19"/>
        </w:rPr>
        <w:t xml:space="preserve"> </w:t>
      </w:r>
    </w:p>
    <w:p w14:paraId="20200DE0" w14:textId="619A16E6" w:rsidR="00C31E4A" w:rsidRDefault="00C31E4A" w:rsidP="00C31E4A">
      <w:pPr>
        <w:autoSpaceDE w:val="0"/>
        <w:autoSpaceDN w:val="0"/>
        <w:adjustRightInd w:val="0"/>
        <w:rPr>
          <w:sz w:val="21"/>
          <w:szCs w:val="21"/>
        </w:rPr>
      </w:pPr>
    </w:p>
    <w:p w14:paraId="6F6D5203" w14:textId="4FF042D6" w:rsidR="00C31E4A" w:rsidRDefault="00C31E4A" w:rsidP="00C31E4A">
      <w:pPr>
        <w:autoSpaceDE w:val="0"/>
        <w:autoSpaceDN w:val="0"/>
        <w:adjustRightInd w:val="0"/>
        <w:rPr>
          <w:sz w:val="21"/>
          <w:szCs w:val="21"/>
        </w:rPr>
      </w:pPr>
    </w:p>
    <w:p w14:paraId="4F40EE6C" w14:textId="0907878B" w:rsidR="00C31E4A" w:rsidRDefault="00C31E4A" w:rsidP="00C31E4A">
      <w:pPr>
        <w:autoSpaceDE w:val="0"/>
        <w:autoSpaceDN w:val="0"/>
        <w:adjustRightInd w:val="0"/>
        <w:rPr>
          <w:sz w:val="21"/>
          <w:szCs w:val="21"/>
        </w:rPr>
      </w:pPr>
    </w:p>
    <w:p w14:paraId="00E79EF7" w14:textId="50CA1770" w:rsidR="00C31E4A" w:rsidRDefault="00C31E4A" w:rsidP="00C31E4A">
      <w:pPr>
        <w:autoSpaceDE w:val="0"/>
        <w:autoSpaceDN w:val="0"/>
        <w:adjustRightInd w:val="0"/>
        <w:rPr>
          <w:sz w:val="21"/>
          <w:szCs w:val="21"/>
        </w:rPr>
      </w:pPr>
    </w:p>
    <w:p w14:paraId="73F1F5E2" w14:textId="2472CE5F" w:rsidR="00C31E4A" w:rsidRDefault="00C31E4A" w:rsidP="00C31E4A">
      <w:pPr>
        <w:autoSpaceDE w:val="0"/>
        <w:autoSpaceDN w:val="0"/>
        <w:adjustRightInd w:val="0"/>
        <w:rPr>
          <w:sz w:val="21"/>
          <w:szCs w:val="21"/>
        </w:rPr>
      </w:pPr>
    </w:p>
    <w:p w14:paraId="6363E24F" w14:textId="09EDDBB3" w:rsidR="00C31E4A" w:rsidRDefault="00C31E4A" w:rsidP="00C31E4A">
      <w:pPr>
        <w:autoSpaceDE w:val="0"/>
        <w:autoSpaceDN w:val="0"/>
        <w:adjustRightInd w:val="0"/>
        <w:rPr>
          <w:sz w:val="21"/>
          <w:szCs w:val="21"/>
        </w:rPr>
      </w:pPr>
    </w:p>
    <w:p w14:paraId="05122431" w14:textId="24032E30" w:rsidR="00C31E4A" w:rsidRDefault="00C31E4A" w:rsidP="00C31E4A">
      <w:pPr>
        <w:autoSpaceDE w:val="0"/>
        <w:autoSpaceDN w:val="0"/>
        <w:adjustRightInd w:val="0"/>
        <w:rPr>
          <w:sz w:val="21"/>
          <w:szCs w:val="21"/>
        </w:rPr>
      </w:pPr>
    </w:p>
    <w:p w14:paraId="290FBEBB" w14:textId="5C14D6DC" w:rsidR="00C31E4A" w:rsidRDefault="00C31E4A" w:rsidP="00C31E4A">
      <w:pPr>
        <w:autoSpaceDE w:val="0"/>
        <w:autoSpaceDN w:val="0"/>
        <w:adjustRightInd w:val="0"/>
        <w:rPr>
          <w:sz w:val="21"/>
          <w:szCs w:val="21"/>
        </w:rPr>
      </w:pPr>
    </w:p>
    <w:p w14:paraId="2683A857" w14:textId="23DDD318" w:rsidR="00C31E4A" w:rsidRDefault="00C31E4A" w:rsidP="00C31E4A">
      <w:pPr>
        <w:autoSpaceDE w:val="0"/>
        <w:autoSpaceDN w:val="0"/>
        <w:adjustRightInd w:val="0"/>
        <w:rPr>
          <w:sz w:val="21"/>
          <w:szCs w:val="21"/>
        </w:rPr>
      </w:pPr>
    </w:p>
    <w:p w14:paraId="0FF8101F" w14:textId="3A8F24EB" w:rsidR="00C31E4A" w:rsidRDefault="00C31E4A" w:rsidP="00C31E4A">
      <w:pPr>
        <w:autoSpaceDE w:val="0"/>
        <w:autoSpaceDN w:val="0"/>
        <w:adjustRightInd w:val="0"/>
        <w:rPr>
          <w:sz w:val="21"/>
          <w:szCs w:val="21"/>
        </w:rPr>
      </w:pPr>
    </w:p>
    <w:p w14:paraId="208812EE" w14:textId="1F4AF9D9" w:rsidR="00C31E4A" w:rsidRDefault="00C31E4A" w:rsidP="00C31E4A">
      <w:pPr>
        <w:autoSpaceDE w:val="0"/>
        <w:autoSpaceDN w:val="0"/>
        <w:adjustRightInd w:val="0"/>
        <w:rPr>
          <w:sz w:val="21"/>
          <w:szCs w:val="21"/>
        </w:rPr>
      </w:pPr>
    </w:p>
    <w:p w14:paraId="1A5FB4F4" w14:textId="64ADB42E" w:rsidR="00C31E4A" w:rsidRDefault="00C31E4A" w:rsidP="00C31E4A">
      <w:pPr>
        <w:autoSpaceDE w:val="0"/>
        <w:autoSpaceDN w:val="0"/>
        <w:adjustRightInd w:val="0"/>
        <w:rPr>
          <w:sz w:val="21"/>
          <w:szCs w:val="21"/>
        </w:rPr>
      </w:pPr>
    </w:p>
    <w:p w14:paraId="76E623BF" w14:textId="75F64AD3" w:rsidR="00C31E4A" w:rsidRDefault="00C31E4A" w:rsidP="00C31E4A">
      <w:pPr>
        <w:autoSpaceDE w:val="0"/>
        <w:autoSpaceDN w:val="0"/>
        <w:adjustRightInd w:val="0"/>
        <w:rPr>
          <w:sz w:val="21"/>
          <w:szCs w:val="21"/>
        </w:rPr>
      </w:pPr>
    </w:p>
    <w:p w14:paraId="04A164FC" w14:textId="3EABD36A" w:rsidR="00C31E4A" w:rsidRDefault="00C31E4A" w:rsidP="00C31E4A">
      <w:pPr>
        <w:autoSpaceDE w:val="0"/>
        <w:autoSpaceDN w:val="0"/>
        <w:adjustRightInd w:val="0"/>
        <w:rPr>
          <w:sz w:val="21"/>
          <w:szCs w:val="21"/>
        </w:rPr>
      </w:pPr>
    </w:p>
    <w:p w14:paraId="60DA685E" w14:textId="35E2B657" w:rsidR="00C31E4A" w:rsidRDefault="00C31E4A" w:rsidP="00C31E4A">
      <w:pPr>
        <w:autoSpaceDE w:val="0"/>
        <w:autoSpaceDN w:val="0"/>
        <w:adjustRightInd w:val="0"/>
        <w:rPr>
          <w:sz w:val="21"/>
          <w:szCs w:val="21"/>
        </w:rPr>
      </w:pPr>
    </w:p>
    <w:p w14:paraId="5579F96D" w14:textId="4362B1ED" w:rsidR="00C31E4A" w:rsidRDefault="00C31E4A" w:rsidP="00C31E4A">
      <w:pPr>
        <w:autoSpaceDE w:val="0"/>
        <w:autoSpaceDN w:val="0"/>
        <w:adjustRightInd w:val="0"/>
        <w:rPr>
          <w:sz w:val="21"/>
          <w:szCs w:val="21"/>
        </w:rPr>
      </w:pPr>
    </w:p>
    <w:p w14:paraId="3C509715" w14:textId="7AC0CD21" w:rsidR="00C31E4A" w:rsidRDefault="00C31E4A" w:rsidP="00C31E4A">
      <w:pPr>
        <w:autoSpaceDE w:val="0"/>
        <w:autoSpaceDN w:val="0"/>
        <w:adjustRightInd w:val="0"/>
        <w:rPr>
          <w:sz w:val="21"/>
          <w:szCs w:val="21"/>
        </w:rPr>
      </w:pPr>
    </w:p>
    <w:p w14:paraId="518A5649" w14:textId="431D0C8E" w:rsidR="00C31E4A" w:rsidRDefault="00C31E4A" w:rsidP="00C31E4A">
      <w:pPr>
        <w:autoSpaceDE w:val="0"/>
        <w:autoSpaceDN w:val="0"/>
        <w:adjustRightInd w:val="0"/>
        <w:rPr>
          <w:sz w:val="21"/>
          <w:szCs w:val="21"/>
        </w:rPr>
      </w:pPr>
    </w:p>
    <w:p w14:paraId="4C777BDA" w14:textId="1ED732FD" w:rsidR="00C31E4A" w:rsidRDefault="00C31E4A" w:rsidP="00C31E4A">
      <w:pPr>
        <w:autoSpaceDE w:val="0"/>
        <w:autoSpaceDN w:val="0"/>
        <w:adjustRightInd w:val="0"/>
        <w:rPr>
          <w:sz w:val="21"/>
          <w:szCs w:val="21"/>
        </w:rPr>
      </w:pPr>
    </w:p>
    <w:p w14:paraId="40CBD0C1" w14:textId="66144278" w:rsidR="00C31E4A" w:rsidRDefault="00C31E4A" w:rsidP="00C31E4A">
      <w:pPr>
        <w:autoSpaceDE w:val="0"/>
        <w:autoSpaceDN w:val="0"/>
        <w:adjustRightInd w:val="0"/>
        <w:rPr>
          <w:sz w:val="21"/>
          <w:szCs w:val="21"/>
        </w:rPr>
      </w:pPr>
    </w:p>
    <w:p w14:paraId="3246E4F0" w14:textId="64C9A1E1" w:rsidR="00C31E4A" w:rsidRDefault="00C31E4A" w:rsidP="00C31E4A">
      <w:pPr>
        <w:autoSpaceDE w:val="0"/>
        <w:autoSpaceDN w:val="0"/>
        <w:adjustRightInd w:val="0"/>
        <w:rPr>
          <w:sz w:val="21"/>
          <w:szCs w:val="21"/>
        </w:rPr>
      </w:pPr>
    </w:p>
    <w:p w14:paraId="265414A6" w14:textId="02A8EAF7" w:rsidR="00C31E4A" w:rsidRDefault="00C31E4A" w:rsidP="00C31E4A">
      <w:pPr>
        <w:autoSpaceDE w:val="0"/>
        <w:autoSpaceDN w:val="0"/>
        <w:adjustRightInd w:val="0"/>
        <w:rPr>
          <w:sz w:val="21"/>
          <w:szCs w:val="21"/>
        </w:rPr>
      </w:pPr>
    </w:p>
    <w:p w14:paraId="254AC439" w14:textId="405684EB" w:rsidR="00C31E4A" w:rsidRDefault="00C31E4A" w:rsidP="00C31E4A">
      <w:pPr>
        <w:autoSpaceDE w:val="0"/>
        <w:autoSpaceDN w:val="0"/>
        <w:adjustRightInd w:val="0"/>
        <w:rPr>
          <w:sz w:val="21"/>
          <w:szCs w:val="21"/>
        </w:rPr>
      </w:pPr>
    </w:p>
    <w:p w14:paraId="5235FD6B" w14:textId="7C47C7BC" w:rsidR="00C31E4A" w:rsidRDefault="00C31E4A" w:rsidP="00C31E4A">
      <w:pPr>
        <w:autoSpaceDE w:val="0"/>
        <w:autoSpaceDN w:val="0"/>
        <w:adjustRightInd w:val="0"/>
        <w:rPr>
          <w:sz w:val="21"/>
          <w:szCs w:val="21"/>
        </w:rPr>
      </w:pPr>
    </w:p>
    <w:p w14:paraId="50FB3536" w14:textId="77777777" w:rsidR="00C367A4" w:rsidRDefault="00C367A4" w:rsidP="00C367A4">
      <w:pPr>
        <w:autoSpaceDE w:val="0"/>
        <w:autoSpaceDN w:val="0"/>
        <w:adjustRightInd w:val="0"/>
        <w:rPr>
          <w:sz w:val="21"/>
          <w:szCs w:val="21"/>
        </w:rPr>
      </w:pPr>
    </w:p>
    <w:p w14:paraId="3861A519" w14:textId="5486223B" w:rsidR="00C31E4A" w:rsidRDefault="00C31E4A" w:rsidP="00C367A4">
      <w:pPr>
        <w:pStyle w:val="ListParagraph"/>
        <w:numPr>
          <w:ilvl w:val="0"/>
          <w:numId w:val="18"/>
        </w:numPr>
        <w:autoSpaceDE w:val="0"/>
        <w:autoSpaceDN w:val="0"/>
        <w:adjustRightInd w:val="0"/>
        <w:rPr>
          <w:sz w:val="21"/>
          <w:szCs w:val="21"/>
        </w:rPr>
      </w:pPr>
      <w:r w:rsidRPr="00C367A4">
        <w:rPr>
          <w:sz w:val="21"/>
          <w:szCs w:val="21"/>
        </w:rPr>
        <w:lastRenderedPageBreak/>
        <w:t>Click on Add, a file browser window appears</w:t>
      </w:r>
      <w:r w:rsidR="00C367A4">
        <w:rPr>
          <w:sz w:val="21"/>
          <w:szCs w:val="21"/>
        </w:rPr>
        <w:t xml:space="preserve">. </w:t>
      </w:r>
      <w:r w:rsidRPr="00C367A4">
        <w:rPr>
          <w:sz w:val="21"/>
          <w:szCs w:val="21"/>
        </w:rPr>
        <w:t>Navigate and select the Ubuntu ISO disk image that you just downloaded.</w:t>
      </w:r>
    </w:p>
    <w:p w14:paraId="73D1306F" w14:textId="43986455" w:rsidR="00C367A4" w:rsidRDefault="00C367A4" w:rsidP="00C367A4">
      <w:pPr>
        <w:autoSpaceDE w:val="0"/>
        <w:autoSpaceDN w:val="0"/>
        <w:adjustRightInd w:val="0"/>
        <w:rPr>
          <w:sz w:val="21"/>
          <w:szCs w:val="21"/>
        </w:rPr>
      </w:pPr>
    </w:p>
    <w:p w14:paraId="068C25AA" w14:textId="77B11B76" w:rsidR="00C367A4" w:rsidRDefault="00C367A4" w:rsidP="00C367A4">
      <w:pPr>
        <w:autoSpaceDE w:val="0"/>
        <w:autoSpaceDN w:val="0"/>
        <w:adjustRightInd w:val="0"/>
        <w:rPr>
          <w:sz w:val="21"/>
          <w:szCs w:val="21"/>
        </w:rPr>
      </w:pPr>
    </w:p>
    <w:p w14:paraId="58E256A2" w14:textId="77777777" w:rsidR="00C367A4" w:rsidRDefault="00C367A4" w:rsidP="00C367A4">
      <w:pPr>
        <w:autoSpaceDE w:val="0"/>
        <w:autoSpaceDN w:val="0"/>
        <w:adjustRightInd w:val="0"/>
        <w:rPr>
          <w:sz w:val="21"/>
          <w:szCs w:val="21"/>
        </w:rPr>
      </w:pPr>
    </w:p>
    <w:p w14:paraId="075560F3" w14:textId="6CA0156E" w:rsidR="00C367A4" w:rsidRDefault="00C367A4" w:rsidP="00C367A4">
      <w:pPr>
        <w:autoSpaceDE w:val="0"/>
        <w:autoSpaceDN w:val="0"/>
        <w:adjustRightInd w:val="0"/>
        <w:rPr>
          <w:sz w:val="21"/>
          <w:szCs w:val="21"/>
        </w:rPr>
      </w:pPr>
    </w:p>
    <w:p w14:paraId="32DE0844" w14:textId="1B4FAF78" w:rsidR="00C367A4" w:rsidRDefault="00C367A4" w:rsidP="00C367A4">
      <w:pPr>
        <w:autoSpaceDE w:val="0"/>
        <w:autoSpaceDN w:val="0"/>
        <w:adjustRightInd w:val="0"/>
        <w:rPr>
          <w:sz w:val="21"/>
          <w:szCs w:val="21"/>
        </w:rPr>
      </w:pPr>
    </w:p>
    <w:p w14:paraId="3027A7F7" w14:textId="484DEEEA" w:rsidR="00C367A4" w:rsidRDefault="00C367A4" w:rsidP="00C367A4">
      <w:pPr>
        <w:autoSpaceDE w:val="0"/>
        <w:autoSpaceDN w:val="0"/>
        <w:adjustRightInd w:val="0"/>
        <w:rPr>
          <w:sz w:val="21"/>
          <w:szCs w:val="21"/>
        </w:rPr>
      </w:pPr>
      <w:r>
        <w:rPr>
          <w:noProof/>
          <w:sz w:val="21"/>
          <w:szCs w:val="21"/>
        </w:rPr>
        <w:drawing>
          <wp:anchor distT="0" distB="0" distL="114300" distR="114300" simplePos="0" relativeHeight="251668480" behindDoc="0" locked="0" layoutInCell="1" allowOverlap="1" wp14:anchorId="4467B980" wp14:editId="6BA4FD29">
            <wp:simplePos x="0" y="0"/>
            <wp:positionH relativeFrom="column">
              <wp:posOffset>760095</wp:posOffset>
            </wp:positionH>
            <wp:positionV relativeFrom="paragraph">
              <wp:posOffset>27940</wp:posOffset>
            </wp:positionV>
            <wp:extent cx="3347085" cy="2118360"/>
            <wp:effectExtent l="0" t="0" r="5715" b="2540"/>
            <wp:wrapThrough wrapText="bothSides">
              <wp:wrapPolygon edited="0">
                <wp:start x="0" y="0"/>
                <wp:lineTo x="0" y="21496"/>
                <wp:lineTo x="21555" y="21496"/>
                <wp:lineTo x="21555" y="0"/>
                <wp:lineTo x="0" y="0"/>
              </wp:wrapPolygon>
            </wp:wrapThrough>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47085" cy="2118360"/>
                    </a:xfrm>
                    <a:prstGeom prst="rect">
                      <a:avLst/>
                    </a:prstGeom>
                  </pic:spPr>
                </pic:pic>
              </a:graphicData>
            </a:graphic>
            <wp14:sizeRelH relativeFrom="page">
              <wp14:pctWidth>0</wp14:pctWidth>
            </wp14:sizeRelH>
            <wp14:sizeRelV relativeFrom="page">
              <wp14:pctHeight>0</wp14:pctHeight>
            </wp14:sizeRelV>
          </wp:anchor>
        </w:drawing>
      </w:r>
    </w:p>
    <w:p w14:paraId="1010EB02" w14:textId="77777777" w:rsidR="00C367A4" w:rsidRDefault="00C367A4" w:rsidP="00C367A4">
      <w:pPr>
        <w:autoSpaceDE w:val="0"/>
        <w:autoSpaceDN w:val="0"/>
        <w:adjustRightInd w:val="0"/>
        <w:rPr>
          <w:sz w:val="21"/>
          <w:szCs w:val="21"/>
        </w:rPr>
      </w:pPr>
    </w:p>
    <w:p w14:paraId="4F977CE7" w14:textId="2268693F" w:rsidR="00C367A4" w:rsidRDefault="00C367A4" w:rsidP="00C367A4">
      <w:pPr>
        <w:autoSpaceDE w:val="0"/>
        <w:autoSpaceDN w:val="0"/>
        <w:adjustRightInd w:val="0"/>
        <w:rPr>
          <w:sz w:val="21"/>
          <w:szCs w:val="21"/>
        </w:rPr>
      </w:pPr>
    </w:p>
    <w:p w14:paraId="60B96DB2" w14:textId="67989BE4" w:rsidR="00C367A4" w:rsidRDefault="00C367A4" w:rsidP="00C367A4">
      <w:pPr>
        <w:autoSpaceDE w:val="0"/>
        <w:autoSpaceDN w:val="0"/>
        <w:adjustRightInd w:val="0"/>
        <w:rPr>
          <w:sz w:val="21"/>
          <w:szCs w:val="21"/>
        </w:rPr>
      </w:pPr>
    </w:p>
    <w:p w14:paraId="38DC1CCE" w14:textId="70D36ABC" w:rsidR="00C367A4" w:rsidRDefault="00C367A4" w:rsidP="00C367A4">
      <w:pPr>
        <w:autoSpaceDE w:val="0"/>
        <w:autoSpaceDN w:val="0"/>
        <w:adjustRightInd w:val="0"/>
        <w:rPr>
          <w:sz w:val="21"/>
          <w:szCs w:val="21"/>
        </w:rPr>
      </w:pPr>
    </w:p>
    <w:p w14:paraId="79B2A56E" w14:textId="558165F8" w:rsidR="00C367A4" w:rsidRDefault="00C367A4" w:rsidP="00C367A4">
      <w:pPr>
        <w:autoSpaceDE w:val="0"/>
        <w:autoSpaceDN w:val="0"/>
        <w:adjustRightInd w:val="0"/>
        <w:rPr>
          <w:sz w:val="21"/>
          <w:szCs w:val="21"/>
        </w:rPr>
      </w:pPr>
    </w:p>
    <w:p w14:paraId="6031C26B" w14:textId="6FFC6F37" w:rsidR="00C367A4" w:rsidRDefault="00C367A4" w:rsidP="00C367A4">
      <w:pPr>
        <w:autoSpaceDE w:val="0"/>
        <w:autoSpaceDN w:val="0"/>
        <w:adjustRightInd w:val="0"/>
        <w:rPr>
          <w:sz w:val="21"/>
          <w:szCs w:val="21"/>
        </w:rPr>
      </w:pPr>
    </w:p>
    <w:p w14:paraId="424383D9" w14:textId="3325E0D8" w:rsidR="00C367A4" w:rsidRDefault="00C367A4" w:rsidP="00C367A4">
      <w:pPr>
        <w:autoSpaceDE w:val="0"/>
        <w:autoSpaceDN w:val="0"/>
        <w:adjustRightInd w:val="0"/>
        <w:rPr>
          <w:sz w:val="21"/>
          <w:szCs w:val="21"/>
        </w:rPr>
      </w:pPr>
    </w:p>
    <w:p w14:paraId="4F2F7D1C" w14:textId="6BDF6F50" w:rsidR="00C367A4" w:rsidRDefault="00C367A4" w:rsidP="00C367A4">
      <w:pPr>
        <w:autoSpaceDE w:val="0"/>
        <w:autoSpaceDN w:val="0"/>
        <w:adjustRightInd w:val="0"/>
        <w:rPr>
          <w:sz w:val="21"/>
          <w:szCs w:val="21"/>
        </w:rPr>
      </w:pPr>
    </w:p>
    <w:p w14:paraId="75BE4F96" w14:textId="210033B1" w:rsidR="00C367A4" w:rsidRDefault="00C367A4" w:rsidP="00C367A4">
      <w:pPr>
        <w:autoSpaceDE w:val="0"/>
        <w:autoSpaceDN w:val="0"/>
        <w:adjustRightInd w:val="0"/>
        <w:rPr>
          <w:sz w:val="21"/>
          <w:szCs w:val="21"/>
        </w:rPr>
      </w:pPr>
    </w:p>
    <w:p w14:paraId="1FCBCD11" w14:textId="6886CEC1" w:rsidR="00C367A4" w:rsidRDefault="00C367A4" w:rsidP="00C367A4">
      <w:pPr>
        <w:autoSpaceDE w:val="0"/>
        <w:autoSpaceDN w:val="0"/>
        <w:adjustRightInd w:val="0"/>
        <w:rPr>
          <w:sz w:val="21"/>
          <w:szCs w:val="21"/>
        </w:rPr>
      </w:pPr>
    </w:p>
    <w:p w14:paraId="16B6AA31" w14:textId="78ABD8BD" w:rsidR="00C367A4" w:rsidRDefault="00C367A4" w:rsidP="00C367A4">
      <w:pPr>
        <w:autoSpaceDE w:val="0"/>
        <w:autoSpaceDN w:val="0"/>
        <w:adjustRightInd w:val="0"/>
        <w:rPr>
          <w:sz w:val="21"/>
          <w:szCs w:val="21"/>
        </w:rPr>
      </w:pPr>
    </w:p>
    <w:p w14:paraId="73A6BAAD" w14:textId="5E546DF7" w:rsidR="00C367A4" w:rsidRDefault="00C367A4" w:rsidP="00C367A4">
      <w:pPr>
        <w:autoSpaceDE w:val="0"/>
        <w:autoSpaceDN w:val="0"/>
        <w:adjustRightInd w:val="0"/>
        <w:rPr>
          <w:sz w:val="21"/>
          <w:szCs w:val="21"/>
        </w:rPr>
      </w:pPr>
    </w:p>
    <w:p w14:paraId="680B84F4" w14:textId="1CF877E2" w:rsidR="00C367A4" w:rsidRDefault="00C367A4" w:rsidP="00C367A4">
      <w:pPr>
        <w:autoSpaceDE w:val="0"/>
        <w:autoSpaceDN w:val="0"/>
        <w:adjustRightInd w:val="0"/>
        <w:rPr>
          <w:sz w:val="21"/>
          <w:szCs w:val="21"/>
        </w:rPr>
      </w:pPr>
    </w:p>
    <w:p w14:paraId="031BDA85" w14:textId="5E9AC362" w:rsidR="00C367A4" w:rsidRDefault="00C367A4" w:rsidP="00C367A4">
      <w:pPr>
        <w:autoSpaceDE w:val="0"/>
        <w:autoSpaceDN w:val="0"/>
        <w:adjustRightInd w:val="0"/>
        <w:rPr>
          <w:sz w:val="21"/>
          <w:szCs w:val="21"/>
        </w:rPr>
      </w:pPr>
    </w:p>
    <w:p w14:paraId="724660BD" w14:textId="77777777" w:rsidR="00C367A4" w:rsidRPr="00C367A4" w:rsidRDefault="00C367A4" w:rsidP="00C367A4">
      <w:pPr>
        <w:autoSpaceDE w:val="0"/>
        <w:autoSpaceDN w:val="0"/>
        <w:adjustRightInd w:val="0"/>
        <w:rPr>
          <w:sz w:val="21"/>
          <w:szCs w:val="21"/>
        </w:rPr>
      </w:pPr>
    </w:p>
    <w:p w14:paraId="31BBD6F5" w14:textId="77777777" w:rsidR="00C367A4" w:rsidRDefault="00C367A4" w:rsidP="00C367A4">
      <w:pPr>
        <w:pStyle w:val="ListParagraph"/>
        <w:autoSpaceDE w:val="0"/>
        <w:autoSpaceDN w:val="0"/>
        <w:adjustRightInd w:val="0"/>
        <w:rPr>
          <w:sz w:val="21"/>
          <w:szCs w:val="21"/>
        </w:rPr>
      </w:pPr>
    </w:p>
    <w:p w14:paraId="47CEBF43" w14:textId="289958F1" w:rsidR="00C31E4A" w:rsidRPr="00C31E4A" w:rsidRDefault="00C31E4A" w:rsidP="00C31E4A">
      <w:pPr>
        <w:pStyle w:val="ListParagraph"/>
        <w:numPr>
          <w:ilvl w:val="0"/>
          <w:numId w:val="18"/>
        </w:numPr>
        <w:autoSpaceDE w:val="0"/>
        <w:autoSpaceDN w:val="0"/>
        <w:adjustRightInd w:val="0"/>
        <w:rPr>
          <w:sz w:val="21"/>
          <w:szCs w:val="21"/>
        </w:rPr>
      </w:pPr>
      <w:r w:rsidRPr="00C31E4A">
        <w:rPr>
          <w:sz w:val="21"/>
          <w:szCs w:val="21"/>
        </w:rPr>
        <w:t xml:space="preserve">In the Storage section of the VM settings, the Ubuntu ISO file is now virtually inserted into the disk drive. </w:t>
      </w:r>
    </w:p>
    <w:p w14:paraId="03C0873D" w14:textId="0E8ADFE1" w:rsidR="00C31E4A" w:rsidRDefault="00C31E4A" w:rsidP="00C31E4A">
      <w:pPr>
        <w:autoSpaceDE w:val="0"/>
        <w:autoSpaceDN w:val="0"/>
        <w:adjustRightInd w:val="0"/>
        <w:rPr>
          <w:sz w:val="21"/>
          <w:szCs w:val="21"/>
        </w:rPr>
      </w:pPr>
      <w:r>
        <w:rPr>
          <w:noProof/>
          <w:sz w:val="21"/>
          <w:szCs w:val="21"/>
        </w:rPr>
        <w:drawing>
          <wp:anchor distT="0" distB="0" distL="114300" distR="114300" simplePos="0" relativeHeight="251665408" behindDoc="0" locked="0" layoutInCell="1" allowOverlap="1" wp14:anchorId="56864932" wp14:editId="47B34AFD">
            <wp:simplePos x="0" y="0"/>
            <wp:positionH relativeFrom="column">
              <wp:posOffset>921679</wp:posOffset>
            </wp:positionH>
            <wp:positionV relativeFrom="paragraph">
              <wp:posOffset>120992</wp:posOffset>
            </wp:positionV>
            <wp:extent cx="4586068" cy="2737156"/>
            <wp:effectExtent l="0" t="0" r="0" b="6350"/>
            <wp:wrapThrough wrapText="bothSides">
              <wp:wrapPolygon edited="0">
                <wp:start x="0" y="0"/>
                <wp:lineTo x="0" y="21550"/>
                <wp:lineTo x="21534" y="21550"/>
                <wp:lineTo x="21534" y="0"/>
                <wp:lineTo x="0" y="0"/>
              </wp:wrapPolygon>
            </wp:wrapThrough>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86068" cy="2737156"/>
                    </a:xfrm>
                    <a:prstGeom prst="rect">
                      <a:avLst/>
                    </a:prstGeom>
                  </pic:spPr>
                </pic:pic>
              </a:graphicData>
            </a:graphic>
            <wp14:sizeRelH relativeFrom="page">
              <wp14:pctWidth>0</wp14:pctWidth>
            </wp14:sizeRelH>
            <wp14:sizeRelV relativeFrom="page">
              <wp14:pctHeight>0</wp14:pctHeight>
            </wp14:sizeRelV>
          </wp:anchor>
        </w:drawing>
      </w:r>
    </w:p>
    <w:p w14:paraId="7C7D73C8" w14:textId="512C655E" w:rsidR="00C31E4A" w:rsidRDefault="00C31E4A" w:rsidP="00C31E4A">
      <w:pPr>
        <w:autoSpaceDE w:val="0"/>
        <w:autoSpaceDN w:val="0"/>
        <w:adjustRightInd w:val="0"/>
        <w:rPr>
          <w:sz w:val="21"/>
          <w:szCs w:val="21"/>
        </w:rPr>
      </w:pPr>
    </w:p>
    <w:p w14:paraId="05E8D6B0" w14:textId="7F2018DD" w:rsidR="00C31E4A" w:rsidRDefault="00C31E4A" w:rsidP="00C31E4A">
      <w:pPr>
        <w:autoSpaceDE w:val="0"/>
        <w:autoSpaceDN w:val="0"/>
        <w:adjustRightInd w:val="0"/>
        <w:rPr>
          <w:sz w:val="21"/>
          <w:szCs w:val="21"/>
        </w:rPr>
      </w:pPr>
    </w:p>
    <w:p w14:paraId="786A6720" w14:textId="6D5743A5" w:rsidR="00C31E4A" w:rsidRDefault="00C31E4A" w:rsidP="00C31E4A">
      <w:pPr>
        <w:autoSpaceDE w:val="0"/>
        <w:autoSpaceDN w:val="0"/>
        <w:adjustRightInd w:val="0"/>
        <w:rPr>
          <w:sz w:val="21"/>
          <w:szCs w:val="21"/>
        </w:rPr>
      </w:pPr>
    </w:p>
    <w:p w14:paraId="06F3B96C" w14:textId="2BF43984" w:rsidR="00C31E4A" w:rsidRDefault="00C31E4A" w:rsidP="00C31E4A">
      <w:pPr>
        <w:autoSpaceDE w:val="0"/>
        <w:autoSpaceDN w:val="0"/>
        <w:adjustRightInd w:val="0"/>
        <w:rPr>
          <w:sz w:val="21"/>
          <w:szCs w:val="21"/>
        </w:rPr>
      </w:pPr>
    </w:p>
    <w:p w14:paraId="64697653" w14:textId="00BB64C7" w:rsidR="00C31E4A" w:rsidRDefault="00C31E4A" w:rsidP="00C31E4A">
      <w:pPr>
        <w:autoSpaceDE w:val="0"/>
        <w:autoSpaceDN w:val="0"/>
        <w:adjustRightInd w:val="0"/>
        <w:rPr>
          <w:sz w:val="21"/>
          <w:szCs w:val="21"/>
        </w:rPr>
      </w:pPr>
    </w:p>
    <w:p w14:paraId="3015D5F3" w14:textId="0D1581FF" w:rsidR="00C31E4A" w:rsidRDefault="00C31E4A" w:rsidP="00C31E4A">
      <w:pPr>
        <w:autoSpaceDE w:val="0"/>
        <w:autoSpaceDN w:val="0"/>
        <w:adjustRightInd w:val="0"/>
        <w:rPr>
          <w:sz w:val="21"/>
          <w:szCs w:val="21"/>
        </w:rPr>
      </w:pPr>
    </w:p>
    <w:p w14:paraId="0D28CA6A" w14:textId="70E9EF84" w:rsidR="00C31E4A" w:rsidRDefault="00C31E4A" w:rsidP="00C31E4A">
      <w:pPr>
        <w:autoSpaceDE w:val="0"/>
        <w:autoSpaceDN w:val="0"/>
        <w:adjustRightInd w:val="0"/>
        <w:rPr>
          <w:sz w:val="21"/>
          <w:szCs w:val="21"/>
        </w:rPr>
      </w:pPr>
    </w:p>
    <w:p w14:paraId="59967ED5" w14:textId="7D8C9029" w:rsidR="00C31E4A" w:rsidRDefault="00C31E4A" w:rsidP="00C31E4A">
      <w:pPr>
        <w:autoSpaceDE w:val="0"/>
        <w:autoSpaceDN w:val="0"/>
        <w:adjustRightInd w:val="0"/>
        <w:rPr>
          <w:sz w:val="21"/>
          <w:szCs w:val="21"/>
        </w:rPr>
      </w:pPr>
    </w:p>
    <w:p w14:paraId="14836C7C" w14:textId="10E580A1" w:rsidR="00C31E4A" w:rsidRDefault="00C31E4A" w:rsidP="00C31E4A">
      <w:pPr>
        <w:autoSpaceDE w:val="0"/>
        <w:autoSpaceDN w:val="0"/>
        <w:adjustRightInd w:val="0"/>
        <w:rPr>
          <w:sz w:val="21"/>
          <w:szCs w:val="21"/>
        </w:rPr>
      </w:pPr>
    </w:p>
    <w:p w14:paraId="4F846113" w14:textId="248D05C6" w:rsidR="00C31E4A" w:rsidRDefault="00C31E4A" w:rsidP="00C31E4A">
      <w:pPr>
        <w:autoSpaceDE w:val="0"/>
        <w:autoSpaceDN w:val="0"/>
        <w:adjustRightInd w:val="0"/>
        <w:rPr>
          <w:sz w:val="21"/>
          <w:szCs w:val="21"/>
        </w:rPr>
      </w:pPr>
    </w:p>
    <w:p w14:paraId="512337AC" w14:textId="4F1BAAE8" w:rsidR="00C31E4A" w:rsidRDefault="00C31E4A" w:rsidP="00C31E4A">
      <w:pPr>
        <w:autoSpaceDE w:val="0"/>
        <w:autoSpaceDN w:val="0"/>
        <w:adjustRightInd w:val="0"/>
        <w:rPr>
          <w:sz w:val="21"/>
          <w:szCs w:val="21"/>
        </w:rPr>
      </w:pPr>
    </w:p>
    <w:p w14:paraId="737875EC" w14:textId="6F50D14C" w:rsidR="00C31E4A" w:rsidRDefault="00C31E4A" w:rsidP="00C31E4A">
      <w:pPr>
        <w:autoSpaceDE w:val="0"/>
        <w:autoSpaceDN w:val="0"/>
        <w:adjustRightInd w:val="0"/>
        <w:rPr>
          <w:sz w:val="21"/>
          <w:szCs w:val="21"/>
        </w:rPr>
      </w:pPr>
    </w:p>
    <w:p w14:paraId="0A7A467A" w14:textId="0FEE5F29" w:rsidR="00C31E4A" w:rsidRDefault="00C31E4A" w:rsidP="00C31E4A">
      <w:pPr>
        <w:autoSpaceDE w:val="0"/>
        <w:autoSpaceDN w:val="0"/>
        <w:adjustRightInd w:val="0"/>
        <w:rPr>
          <w:sz w:val="21"/>
          <w:szCs w:val="21"/>
        </w:rPr>
      </w:pPr>
    </w:p>
    <w:p w14:paraId="46C55B25" w14:textId="1C467D93" w:rsidR="00C31E4A" w:rsidRDefault="00C31E4A" w:rsidP="00C31E4A">
      <w:pPr>
        <w:autoSpaceDE w:val="0"/>
        <w:autoSpaceDN w:val="0"/>
        <w:adjustRightInd w:val="0"/>
        <w:rPr>
          <w:sz w:val="21"/>
          <w:szCs w:val="21"/>
        </w:rPr>
      </w:pPr>
    </w:p>
    <w:p w14:paraId="574C2FCA" w14:textId="20D24BD9" w:rsidR="00C31E4A" w:rsidRDefault="00C31E4A" w:rsidP="00C31E4A">
      <w:pPr>
        <w:autoSpaceDE w:val="0"/>
        <w:autoSpaceDN w:val="0"/>
        <w:adjustRightInd w:val="0"/>
        <w:rPr>
          <w:sz w:val="21"/>
          <w:szCs w:val="21"/>
        </w:rPr>
      </w:pPr>
    </w:p>
    <w:p w14:paraId="3EB49A26" w14:textId="318A873C" w:rsidR="00C31E4A" w:rsidRDefault="00C31E4A" w:rsidP="00C31E4A">
      <w:pPr>
        <w:autoSpaceDE w:val="0"/>
        <w:autoSpaceDN w:val="0"/>
        <w:adjustRightInd w:val="0"/>
        <w:rPr>
          <w:sz w:val="21"/>
          <w:szCs w:val="21"/>
        </w:rPr>
      </w:pPr>
    </w:p>
    <w:p w14:paraId="2A72E410" w14:textId="14A3F66F" w:rsidR="00C31E4A" w:rsidRDefault="00C31E4A" w:rsidP="00C31E4A">
      <w:pPr>
        <w:autoSpaceDE w:val="0"/>
        <w:autoSpaceDN w:val="0"/>
        <w:adjustRightInd w:val="0"/>
        <w:rPr>
          <w:sz w:val="21"/>
          <w:szCs w:val="21"/>
        </w:rPr>
      </w:pPr>
    </w:p>
    <w:p w14:paraId="7131B1C6" w14:textId="1A7DF4A4" w:rsidR="00C31E4A" w:rsidRDefault="00C31E4A" w:rsidP="00C31E4A">
      <w:pPr>
        <w:autoSpaceDE w:val="0"/>
        <w:autoSpaceDN w:val="0"/>
        <w:adjustRightInd w:val="0"/>
        <w:rPr>
          <w:sz w:val="21"/>
          <w:szCs w:val="21"/>
        </w:rPr>
      </w:pPr>
    </w:p>
    <w:p w14:paraId="6D1EE6DB" w14:textId="558B5100" w:rsidR="00C31E4A" w:rsidRDefault="00C31E4A" w:rsidP="00C31E4A">
      <w:pPr>
        <w:autoSpaceDE w:val="0"/>
        <w:autoSpaceDN w:val="0"/>
        <w:adjustRightInd w:val="0"/>
        <w:rPr>
          <w:sz w:val="21"/>
          <w:szCs w:val="21"/>
        </w:rPr>
      </w:pPr>
    </w:p>
    <w:p w14:paraId="5CAF4723" w14:textId="4B48F742" w:rsidR="00C31E4A" w:rsidRDefault="00C31E4A" w:rsidP="00C31E4A">
      <w:pPr>
        <w:autoSpaceDE w:val="0"/>
        <w:autoSpaceDN w:val="0"/>
        <w:adjustRightInd w:val="0"/>
        <w:rPr>
          <w:sz w:val="21"/>
          <w:szCs w:val="21"/>
        </w:rPr>
      </w:pPr>
    </w:p>
    <w:p w14:paraId="3AFB179F" w14:textId="28C8B5B6" w:rsidR="00C31E4A" w:rsidRDefault="00C31E4A" w:rsidP="00C31E4A">
      <w:pPr>
        <w:pStyle w:val="ListParagraph"/>
        <w:numPr>
          <w:ilvl w:val="0"/>
          <w:numId w:val="18"/>
        </w:numPr>
        <w:autoSpaceDE w:val="0"/>
        <w:autoSpaceDN w:val="0"/>
        <w:adjustRightInd w:val="0"/>
        <w:rPr>
          <w:sz w:val="21"/>
          <w:szCs w:val="21"/>
        </w:rPr>
      </w:pPr>
      <w:r>
        <w:rPr>
          <w:sz w:val="21"/>
          <w:szCs w:val="21"/>
        </w:rPr>
        <w:t xml:space="preserve">Click on Start. </w:t>
      </w:r>
      <w:r w:rsidRPr="00C31E4A">
        <w:rPr>
          <w:sz w:val="21"/>
          <w:szCs w:val="21"/>
        </w:rPr>
        <w:t xml:space="preserve">The machine will take </w:t>
      </w:r>
      <w:proofErr w:type="spellStart"/>
      <w:proofErr w:type="gramStart"/>
      <w:r w:rsidRPr="00C31E4A">
        <w:rPr>
          <w:sz w:val="21"/>
          <w:szCs w:val="21"/>
        </w:rPr>
        <w:t>sometime</w:t>
      </w:r>
      <w:proofErr w:type="spellEnd"/>
      <w:proofErr w:type="gramEnd"/>
      <w:r w:rsidRPr="00C31E4A">
        <w:rPr>
          <w:sz w:val="21"/>
          <w:szCs w:val="21"/>
        </w:rPr>
        <w:t xml:space="preserve"> to start.</w:t>
      </w:r>
      <w:r w:rsidR="003C1ADB">
        <w:rPr>
          <w:sz w:val="21"/>
          <w:szCs w:val="21"/>
        </w:rPr>
        <w:t xml:space="preserve"> To enlarge the screen size, go to view </w:t>
      </w:r>
      <w:r w:rsidR="003C1ADB" w:rsidRPr="003C1ADB">
        <w:rPr>
          <w:sz w:val="21"/>
          <w:szCs w:val="21"/>
        </w:rPr>
        <w:sym w:font="Wingdings" w:char="F0E0"/>
      </w:r>
      <w:r w:rsidR="003C1ADB">
        <w:rPr>
          <w:sz w:val="21"/>
          <w:szCs w:val="21"/>
        </w:rPr>
        <w:t xml:space="preserve"> </w:t>
      </w:r>
      <w:r w:rsidR="00C367A4">
        <w:rPr>
          <w:sz w:val="21"/>
          <w:szCs w:val="21"/>
        </w:rPr>
        <w:t xml:space="preserve">Virtual Screen 1 </w:t>
      </w:r>
      <w:r w:rsidR="00C367A4" w:rsidRPr="00C367A4">
        <w:rPr>
          <w:sz w:val="21"/>
          <w:szCs w:val="21"/>
        </w:rPr>
        <w:sym w:font="Wingdings" w:char="F0E0"/>
      </w:r>
      <w:r w:rsidR="00C367A4">
        <w:rPr>
          <w:sz w:val="21"/>
          <w:szCs w:val="21"/>
        </w:rPr>
        <w:t xml:space="preserve"> Scale to 150%.</w:t>
      </w:r>
    </w:p>
    <w:p w14:paraId="36EFD498" w14:textId="10FA3736" w:rsidR="00C367A4" w:rsidRDefault="00C367A4" w:rsidP="00C31E4A">
      <w:pPr>
        <w:pStyle w:val="ListParagraph"/>
        <w:numPr>
          <w:ilvl w:val="0"/>
          <w:numId w:val="18"/>
        </w:numPr>
        <w:autoSpaceDE w:val="0"/>
        <w:autoSpaceDN w:val="0"/>
        <w:adjustRightInd w:val="0"/>
        <w:rPr>
          <w:sz w:val="21"/>
          <w:szCs w:val="21"/>
        </w:rPr>
      </w:pPr>
      <w:r>
        <w:rPr>
          <w:noProof/>
          <w:sz w:val="21"/>
          <w:szCs w:val="21"/>
        </w:rPr>
        <w:lastRenderedPageBreak/>
        <w:drawing>
          <wp:anchor distT="0" distB="0" distL="114300" distR="114300" simplePos="0" relativeHeight="251666432" behindDoc="0" locked="0" layoutInCell="1" allowOverlap="1" wp14:anchorId="3BBB5E1B" wp14:editId="43CC2F37">
            <wp:simplePos x="0" y="0"/>
            <wp:positionH relativeFrom="column">
              <wp:posOffset>457835</wp:posOffset>
            </wp:positionH>
            <wp:positionV relativeFrom="paragraph">
              <wp:posOffset>354965</wp:posOffset>
            </wp:positionV>
            <wp:extent cx="4360545" cy="3116580"/>
            <wp:effectExtent l="0" t="0" r="0" b="0"/>
            <wp:wrapThrough wrapText="bothSides">
              <wp:wrapPolygon edited="0">
                <wp:start x="0" y="0"/>
                <wp:lineTo x="0" y="21477"/>
                <wp:lineTo x="21515" y="21477"/>
                <wp:lineTo x="21515" y="0"/>
                <wp:lineTo x="0" y="0"/>
              </wp:wrapPolygon>
            </wp:wrapThrough>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0545" cy="3116580"/>
                    </a:xfrm>
                    <a:prstGeom prst="rect">
                      <a:avLst/>
                    </a:prstGeom>
                  </pic:spPr>
                </pic:pic>
              </a:graphicData>
            </a:graphic>
            <wp14:sizeRelH relativeFrom="page">
              <wp14:pctWidth>0</wp14:pctWidth>
            </wp14:sizeRelH>
            <wp14:sizeRelV relativeFrom="page">
              <wp14:pctHeight>0</wp14:pctHeight>
            </wp14:sizeRelV>
          </wp:anchor>
        </w:drawing>
      </w:r>
      <w:r>
        <w:rPr>
          <w:sz w:val="21"/>
          <w:szCs w:val="21"/>
        </w:rPr>
        <w:t>Click on Install Ubuntu.</w:t>
      </w:r>
    </w:p>
    <w:p w14:paraId="6A24D287" w14:textId="7F4FE991" w:rsidR="00C367A4" w:rsidRDefault="00C367A4" w:rsidP="00C367A4">
      <w:pPr>
        <w:autoSpaceDE w:val="0"/>
        <w:autoSpaceDN w:val="0"/>
        <w:adjustRightInd w:val="0"/>
        <w:rPr>
          <w:sz w:val="21"/>
          <w:szCs w:val="21"/>
        </w:rPr>
      </w:pPr>
    </w:p>
    <w:p w14:paraId="37C06161" w14:textId="6A6489E5" w:rsidR="00C367A4" w:rsidRDefault="00C367A4" w:rsidP="00C367A4">
      <w:pPr>
        <w:autoSpaceDE w:val="0"/>
        <w:autoSpaceDN w:val="0"/>
        <w:adjustRightInd w:val="0"/>
        <w:rPr>
          <w:sz w:val="21"/>
          <w:szCs w:val="21"/>
        </w:rPr>
      </w:pPr>
    </w:p>
    <w:p w14:paraId="2E0B1738" w14:textId="7A8690F0" w:rsidR="00C367A4" w:rsidRDefault="00C367A4" w:rsidP="00C367A4">
      <w:pPr>
        <w:autoSpaceDE w:val="0"/>
        <w:autoSpaceDN w:val="0"/>
        <w:adjustRightInd w:val="0"/>
        <w:rPr>
          <w:sz w:val="21"/>
          <w:szCs w:val="21"/>
        </w:rPr>
      </w:pPr>
    </w:p>
    <w:p w14:paraId="17733FFA" w14:textId="3B6A05CE" w:rsidR="00C367A4" w:rsidRDefault="00C367A4" w:rsidP="00C367A4">
      <w:pPr>
        <w:autoSpaceDE w:val="0"/>
        <w:autoSpaceDN w:val="0"/>
        <w:adjustRightInd w:val="0"/>
        <w:rPr>
          <w:sz w:val="21"/>
          <w:szCs w:val="21"/>
        </w:rPr>
      </w:pPr>
    </w:p>
    <w:p w14:paraId="6D6D7B36" w14:textId="1C1CBC7B" w:rsidR="00C367A4" w:rsidRDefault="00C367A4" w:rsidP="00C367A4">
      <w:pPr>
        <w:autoSpaceDE w:val="0"/>
        <w:autoSpaceDN w:val="0"/>
        <w:adjustRightInd w:val="0"/>
        <w:rPr>
          <w:sz w:val="21"/>
          <w:szCs w:val="21"/>
        </w:rPr>
      </w:pPr>
    </w:p>
    <w:p w14:paraId="157789E3" w14:textId="25F17CB8" w:rsidR="00C367A4" w:rsidRDefault="00C367A4" w:rsidP="00C367A4">
      <w:pPr>
        <w:autoSpaceDE w:val="0"/>
        <w:autoSpaceDN w:val="0"/>
        <w:adjustRightInd w:val="0"/>
        <w:rPr>
          <w:sz w:val="21"/>
          <w:szCs w:val="21"/>
        </w:rPr>
      </w:pPr>
    </w:p>
    <w:p w14:paraId="3C4A5B9C" w14:textId="0BA9556E" w:rsidR="00C367A4" w:rsidRDefault="00C367A4" w:rsidP="00C367A4">
      <w:pPr>
        <w:autoSpaceDE w:val="0"/>
        <w:autoSpaceDN w:val="0"/>
        <w:adjustRightInd w:val="0"/>
        <w:rPr>
          <w:sz w:val="21"/>
          <w:szCs w:val="21"/>
        </w:rPr>
      </w:pPr>
    </w:p>
    <w:p w14:paraId="7A3F03B2" w14:textId="5E7DC058" w:rsidR="00C367A4" w:rsidRDefault="00C367A4" w:rsidP="00C367A4">
      <w:pPr>
        <w:autoSpaceDE w:val="0"/>
        <w:autoSpaceDN w:val="0"/>
        <w:adjustRightInd w:val="0"/>
        <w:rPr>
          <w:sz w:val="21"/>
          <w:szCs w:val="21"/>
        </w:rPr>
      </w:pPr>
    </w:p>
    <w:p w14:paraId="1948D367" w14:textId="19E2CB52" w:rsidR="00C367A4" w:rsidRDefault="00C367A4" w:rsidP="00C367A4">
      <w:pPr>
        <w:autoSpaceDE w:val="0"/>
        <w:autoSpaceDN w:val="0"/>
        <w:adjustRightInd w:val="0"/>
        <w:rPr>
          <w:sz w:val="21"/>
          <w:szCs w:val="21"/>
        </w:rPr>
      </w:pPr>
    </w:p>
    <w:p w14:paraId="2C9EC568" w14:textId="6207FE98" w:rsidR="00C367A4" w:rsidRDefault="00C367A4" w:rsidP="00C367A4">
      <w:pPr>
        <w:autoSpaceDE w:val="0"/>
        <w:autoSpaceDN w:val="0"/>
        <w:adjustRightInd w:val="0"/>
        <w:rPr>
          <w:sz w:val="21"/>
          <w:szCs w:val="21"/>
        </w:rPr>
      </w:pPr>
    </w:p>
    <w:p w14:paraId="67BF08EC" w14:textId="26C641AB" w:rsidR="00C367A4" w:rsidRDefault="00C367A4" w:rsidP="00C367A4">
      <w:pPr>
        <w:autoSpaceDE w:val="0"/>
        <w:autoSpaceDN w:val="0"/>
        <w:adjustRightInd w:val="0"/>
        <w:rPr>
          <w:sz w:val="21"/>
          <w:szCs w:val="21"/>
        </w:rPr>
      </w:pPr>
    </w:p>
    <w:p w14:paraId="1ED2013C" w14:textId="7986128A" w:rsidR="00C367A4" w:rsidRDefault="00C367A4" w:rsidP="00C367A4">
      <w:pPr>
        <w:autoSpaceDE w:val="0"/>
        <w:autoSpaceDN w:val="0"/>
        <w:adjustRightInd w:val="0"/>
        <w:rPr>
          <w:sz w:val="21"/>
          <w:szCs w:val="21"/>
        </w:rPr>
      </w:pPr>
    </w:p>
    <w:p w14:paraId="27823DBB" w14:textId="4A8703AD" w:rsidR="00C367A4" w:rsidRDefault="00C367A4" w:rsidP="00C367A4">
      <w:pPr>
        <w:autoSpaceDE w:val="0"/>
        <w:autoSpaceDN w:val="0"/>
        <w:adjustRightInd w:val="0"/>
        <w:rPr>
          <w:sz w:val="21"/>
          <w:szCs w:val="21"/>
        </w:rPr>
      </w:pPr>
    </w:p>
    <w:p w14:paraId="38A4EE65" w14:textId="2A5A7DC5" w:rsidR="00C367A4" w:rsidRDefault="00C367A4" w:rsidP="00C367A4">
      <w:pPr>
        <w:autoSpaceDE w:val="0"/>
        <w:autoSpaceDN w:val="0"/>
        <w:adjustRightInd w:val="0"/>
        <w:rPr>
          <w:sz w:val="21"/>
          <w:szCs w:val="21"/>
        </w:rPr>
      </w:pPr>
    </w:p>
    <w:p w14:paraId="6C97C9AD" w14:textId="1620ED42" w:rsidR="00C367A4" w:rsidRDefault="00C367A4" w:rsidP="00C367A4">
      <w:pPr>
        <w:autoSpaceDE w:val="0"/>
        <w:autoSpaceDN w:val="0"/>
        <w:adjustRightInd w:val="0"/>
        <w:rPr>
          <w:sz w:val="21"/>
          <w:szCs w:val="21"/>
        </w:rPr>
      </w:pPr>
    </w:p>
    <w:p w14:paraId="083AB6C0" w14:textId="4F8198F3" w:rsidR="00C367A4" w:rsidRDefault="00C367A4" w:rsidP="00C367A4">
      <w:pPr>
        <w:autoSpaceDE w:val="0"/>
        <w:autoSpaceDN w:val="0"/>
        <w:adjustRightInd w:val="0"/>
        <w:rPr>
          <w:sz w:val="21"/>
          <w:szCs w:val="21"/>
        </w:rPr>
      </w:pPr>
    </w:p>
    <w:p w14:paraId="39D57AC5" w14:textId="4DD39EE6" w:rsidR="00C367A4" w:rsidRDefault="00C367A4" w:rsidP="00C367A4">
      <w:pPr>
        <w:autoSpaceDE w:val="0"/>
        <w:autoSpaceDN w:val="0"/>
        <w:adjustRightInd w:val="0"/>
        <w:rPr>
          <w:sz w:val="21"/>
          <w:szCs w:val="21"/>
        </w:rPr>
      </w:pPr>
    </w:p>
    <w:p w14:paraId="4A83B465" w14:textId="39AC7489" w:rsidR="00C367A4" w:rsidRDefault="00C367A4" w:rsidP="00C367A4">
      <w:pPr>
        <w:autoSpaceDE w:val="0"/>
        <w:autoSpaceDN w:val="0"/>
        <w:adjustRightInd w:val="0"/>
        <w:rPr>
          <w:sz w:val="21"/>
          <w:szCs w:val="21"/>
        </w:rPr>
      </w:pPr>
    </w:p>
    <w:p w14:paraId="27FF908D" w14:textId="12593077" w:rsidR="00C367A4" w:rsidRDefault="00C367A4" w:rsidP="00C367A4">
      <w:pPr>
        <w:autoSpaceDE w:val="0"/>
        <w:autoSpaceDN w:val="0"/>
        <w:adjustRightInd w:val="0"/>
        <w:rPr>
          <w:sz w:val="21"/>
          <w:szCs w:val="21"/>
        </w:rPr>
      </w:pPr>
    </w:p>
    <w:p w14:paraId="02A50466" w14:textId="0FA67541" w:rsidR="00C367A4" w:rsidRDefault="00C367A4" w:rsidP="00C367A4">
      <w:pPr>
        <w:autoSpaceDE w:val="0"/>
        <w:autoSpaceDN w:val="0"/>
        <w:adjustRightInd w:val="0"/>
        <w:rPr>
          <w:sz w:val="21"/>
          <w:szCs w:val="21"/>
        </w:rPr>
      </w:pPr>
    </w:p>
    <w:p w14:paraId="7FECFAEE" w14:textId="416375C5" w:rsidR="00C367A4" w:rsidRDefault="00C367A4" w:rsidP="00C367A4">
      <w:pPr>
        <w:autoSpaceDE w:val="0"/>
        <w:autoSpaceDN w:val="0"/>
        <w:adjustRightInd w:val="0"/>
        <w:rPr>
          <w:sz w:val="21"/>
          <w:szCs w:val="21"/>
        </w:rPr>
      </w:pPr>
    </w:p>
    <w:p w14:paraId="1FA9E368" w14:textId="5385C247" w:rsidR="00C367A4" w:rsidRDefault="00C367A4" w:rsidP="00C367A4">
      <w:pPr>
        <w:autoSpaceDE w:val="0"/>
        <w:autoSpaceDN w:val="0"/>
        <w:adjustRightInd w:val="0"/>
        <w:rPr>
          <w:sz w:val="21"/>
          <w:szCs w:val="21"/>
        </w:rPr>
      </w:pPr>
    </w:p>
    <w:p w14:paraId="4D7B1228" w14:textId="057465BF" w:rsidR="00C367A4" w:rsidRDefault="00C367A4" w:rsidP="00C367A4">
      <w:pPr>
        <w:autoSpaceDE w:val="0"/>
        <w:autoSpaceDN w:val="0"/>
        <w:adjustRightInd w:val="0"/>
        <w:rPr>
          <w:sz w:val="21"/>
          <w:szCs w:val="21"/>
        </w:rPr>
      </w:pPr>
    </w:p>
    <w:p w14:paraId="5D70025D" w14:textId="2D17898C" w:rsidR="00C367A4" w:rsidRDefault="00C367A4" w:rsidP="00C367A4">
      <w:pPr>
        <w:autoSpaceDE w:val="0"/>
        <w:autoSpaceDN w:val="0"/>
        <w:adjustRightInd w:val="0"/>
        <w:rPr>
          <w:sz w:val="21"/>
          <w:szCs w:val="21"/>
        </w:rPr>
      </w:pPr>
    </w:p>
    <w:p w14:paraId="7B047894" w14:textId="7592B2DC" w:rsidR="00C367A4" w:rsidRDefault="00C367A4" w:rsidP="00C367A4">
      <w:pPr>
        <w:autoSpaceDE w:val="0"/>
        <w:autoSpaceDN w:val="0"/>
        <w:adjustRightInd w:val="0"/>
        <w:rPr>
          <w:sz w:val="21"/>
          <w:szCs w:val="21"/>
        </w:rPr>
      </w:pPr>
    </w:p>
    <w:p w14:paraId="17E48DBF" w14:textId="5A3372CF" w:rsidR="00C367A4" w:rsidRDefault="00C367A4" w:rsidP="00C367A4">
      <w:pPr>
        <w:pStyle w:val="ListParagraph"/>
        <w:numPr>
          <w:ilvl w:val="0"/>
          <w:numId w:val="18"/>
        </w:numPr>
        <w:autoSpaceDE w:val="0"/>
        <w:autoSpaceDN w:val="0"/>
        <w:adjustRightInd w:val="0"/>
        <w:rPr>
          <w:sz w:val="21"/>
          <w:szCs w:val="21"/>
        </w:rPr>
      </w:pPr>
      <w:r>
        <w:rPr>
          <w:sz w:val="21"/>
          <w:szCs w:val="21"/>
        </w:rPr>
        <w:t>Click on Continue to accept the default installation steps.</w:t>
      </w:r>
    </w:p>
    <w:p w14:paraId="02C85E06" w14:textId="27EC59AB" w:rsidR="00C367A4" w:rsidRDefault="00C564DE" w:rsidP="00C367A4">
      <w:pPr>
        <w:pStyle w:val="ListParagraph"/>
        <w:numPr>
          <w:ilvl w:val="0"/>
          <w:numId w:val="18"/>
        </w:numPr>
        <w:autoSpaceDE w:val="0"/>
        <w:autoSpaceDN w:val="0"/>
        <w:adjustRightInd w:val="0"/>
        <w:rPr>
          <w:sz w:val="21"/>
          <w:szCs w:val="21"/>
        </w:rPr>
      </w:pPr>
      <w:r>
        <w:rPr>
          <w:noProof/>
          <w:sz w:val="21"/>
          <w:szCs w:val="21"/>
        </w:rPr>
        <w:drawing>
          <wp:anchor distT="0" distB="0" distL="114300" distR="114300" simplePos="0" relativeHeight="251669504" behindDoc="0" locked="0" layoutInCell="1" allowOverlap="1" wp14:anchorId="37C2203F" wp14:editId="081FF656">
            <wp:simplePos x="0" y="0"/>
            <wp:positionH relativeFrom="column">
              <wp:posOffset>935990</wp:posOffset>
            </wp:positionH>
            <wp:positionV relativeFrom="paragraph">
              <wp:posOffset>492125</wp:posOffset>
            </wp:positionV>
            <wp:extent cx="4029075" cy="3406775"/>
            <wp:effectExtent l="0" t="0" r="0" b="0"/>
            <wp:wrapThrough wrapText="bothSides">
              <wp:wrapPolygon edited="0">
                <wp:start x="0" y="0"/>
                <wp:lineTo x="0" y="21499"/>
                <wp:lineTo x="21515" y="21499"/>
                <wp:lineTo x="21515" y="0"/>
                <wp:lineTo x="0" y="0"/>
              </wp:wrapPolygon>
            </wp:wrapThrough>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29075" cy="3406775"/>
                    </a:xfrm>
                    <a:prstGeom prst="rect">
                      <a:avLst/>
                    </a:prstGeom>
                  </pic:spPr>
                </pic:pic>
              </a:graphicData>
            </a:graphic>
            <wp14:sizeRelH relativeFrom="page">
              <wp14:pctWidth>0</wp14:pctWidth>
            </wp14:sizeRelH>
            <wp14:sizeRelV relativeFrom="page">
              <wp14:pctHeight>0</wp14:pctHeight>
            </wp14:sizeRelV>
          </wp:anchor>
        </w:drawing>
      </w:r>
      <w:r w:rsidR="00C367A4">
        <w:rPr>
          <w:sz w:val="21"/>
          <w:szCs w:val="21"/>
        </w:rPr>
        <w:t>For the location, choose Chicago</w:t>
      </w:r>
      <w:r>
        <w:rPr>
          <w:sz w:val="21"/>
          <w:szCs w:val="21"/>
        </w:rPr>
        <w:t xml:space="preserve"> then click on Continue.</w:t>
      </w:r>
    </w:p>
    <w:p w14:paraId="3138C944" w14:textId="12354345" w:rsidR="00C564DE" w:rsidRDefault="00C564DE" w:rsidP="00C564DE">
      <w:pPr>
        <w:autoSpaceDE w:val="0"/>
        <w:autoSpaceDN w:val="0"/>
        <w:adjustRightInd w:val="0"/>
        <w:rPr>
          <w:sz w:val="21"/>
          <w:szCs w:val="21"/>
        </w:rPr>
      </w:pPr>
    </w:p>
    <w:p w14:paraId="20627ACC" w14:textId="7D0D9795" w:rsidR="00C564DE" w:rsidRDefault="00C564DE" w:rsidP="00C564DE">
      <w:pPr>
        <w:autoSpaceDE w:val="0"/>
        <w:autoSpaceDN w:val="0"/>
        <w:adjustRightInd w:val="0"/>
        <w:rPr>
          <w:sz w:val="21"/>
          <w:szCs w:val="21"/>
        </w:rPr>
      </w:pPr>
    </w:p>
    <w:p w14:paraId="0D7D272B" w14:textId="15544FCD" w:rsidR="00C564DE" w:rsidRDefault="00C564DE" w:rsidP="00C564DE">
      <w:pPr>
        <w:autoSpaceDE w:val="0"/>
        <w:autoSpaceDN w:val="0"/>
        <w:adjustRightInd w:val="0"/>
        <w:rPr>
          <w:sz w:val="21"/>
          <w:szCs w:val="21"/>
        </w:rPr>
      </w:pPr>
    </w:p>
    <w:p w14:paraId="5E862145" w14:textId="5AB73DF0" w:rsidR="00C564DE" w:rsidRDefault="00C564DE" w:rsidP="00C564DE">
      <w:pPr>
        <w:autoSpaceDE w:val="0"/>
        <w:autoSpaceDN w:val="0"/>
        <w:adjustRightInd w:val="0"/>
        <w:rPr>
          <w:sz w:val="21"/>
          <w:szCs w:val="21"/>
        </w:rPr>
      </w:pPr>
    </w:p>
    <w:p w14:paraId="42D01347" w14:textId="438064A2" w:rsidR="00C564DE" w:rsidRDefault="00C564DE" w:rsidP="00C564DE">
      <w:pPr>
        <w:autoSpaceDE w:val="0"/>
        <w:autoSpaceDN w:val="0"/>
        <w:adjustRightInd w:val="0"/>
        <w:rPr>
          <w:sz w:val="21"/>
          <w:szCs w:val="21"/>
        </w:rPr>
      </w:pPr>
    </w:p>
    <w:p w14:paraId="2FA16C86" w14:textId="5ECD2A11" w:rsidR="00C564DE" w:rsidRDefault="00C564DE" w:rsidP="00C564DE">
      <w:pPr>
        <w:autoSpaceDE w:val="0"/>
        <w:autoSpaceDN w:val="0"/>
        <w:adjustRightInd w:val="0"/>
        <w:rPr>
          <w:sz w:val="21"/>
          <w:szCs w:val="21"/>
        </w:rPr>
      </w:pPr>
    </w:p>
    <w:p w14:paraId="7FD3C2C3" w14:textId="79E3A4F4" w:rsidR="00C564DE" w:rsidRDefault="00C564DE" w:rsidP="00C564DE">
      <w:pPr>
        <w:autoSpaceDE w:val="0"/>
        <w:autoSpaceDN w:val="0"/>
        <w:adjustRightInd w:val="0"/>
        <w:rPr>
          <w:sz w:val="21"/>
          <w:szCs w:val="21"/>
        </w:rPr>
      </w:pPr>
    </w:p>
    <w:p w14:paraId="2D3C170F" w14:textId="754D5C02" w:rsidR="00C564DE" w:rsidRDefault="00C564DE" w:rsidP="00C564DE">
      <w:pPr>
        <w:autoSpaceDE w:val="0"/>
        <w:autoSpaceDN w:val="0"/>
        <w:adjustRightInd w:val="0"/>
        <w:rPr>
          <w:sz w:val="21"/>
          <w:szCs w:val="21"/>
        </w:rPr>
      </w:pPr>
    </w:p>
    <w:p w14:paraId="33CFB675" w14:textId="4297788D" w:rsidR="00C564DE" w:rsidRDefault="00C564DE" w:rsidP="00C564DE">
      <w:pPr>
        <w:autoSpaceDE w:val="0"/>
        <w:autoSpaceDN w:val="0"/>
        <w:adjustRightInd w:val="0"/>
        <w:rPr>
          <w:sz w:val="21"/>
          <w:szCs w:val="21"/>
        </w:rPr>
      </w:pPr>
    </w:p>
    <w:p w14:paraId="47F88F17" w14:textId="25964557" w:rsidR="00C564DE" w:rsidRDefault="00C564DE" w:rsidP="00C564DE">
      <w:pPr>
        <w:autoSpaceDE w:val="0"/>
        <w:autoSpaceDN w:val="0"/>
        <w:adjustRightInd w:val="0"/>
        <w:rPr>
          <w:sz w:val="21"/>
          <w:szCs w:val="21"/>
        </w:rPr>
      </w:pPr>
    </w:p>
    <w:p w14:paraId="10EEE83C" w14:textId="3850002B" w:rsidR="00C564DE" w:rsidRDefault="00C564DE" w:rsidP="00C564DE">
      <w:pPr>
        <w:autoSpaceDE w:val="0"/>
        <w:autoSpaceDN w:val="0"/>
        <w:adjustRightInd w:val="0"/>
        <w:rPr>
          <w:sz w:val="21"/>
          <w:szCs w:val="21"/>
        </w:rPr>
      </w:pPr>
    </w:p>
    <w:p w14:paraId="70233833" w14:textId="123000C7" w:rsidR="00C564DE" w:rsidRDefault="00C564DE" w:rsidP="00C564DE">
      <w:pPr>
        <w:autoSpaceDE w:val="0"/>
        <w:autoSpaceDN w:val="0"/>
        <w:adjustRightInd w:val="0"/>
        <w:rPr>
          <w:sz w:val="21"/>
          <w:szCs w:val="21"/>
        </w:rPr>
      </w:pPr>
    </w:p>
    <w:p w14:paraId="569A9CB2" w14:textId="047A40AB" w:rsidR="00C564DE" w:rsidRDefault="00C564DE" w:rsidP="00C564DE">
      <w:pPr>
        <w:autoSpaceDE w:val="0"/>
        <w:autoSpaceDN w:val="0"/>
        <w:adjustRightInd w:val="0"/>
        <w:rPr>
          <w:sz w:val="21"/>
          <w:szCs w:val="21"/>
        </w:rPr>
      </w:pPr>
    </w:p>
    <w:p w14:paraId="610F9817" w14:textId="2E4A9E7F" w:rsidR="00C564DE" w:rsidRDefault="00C564DE" w:rsidP="00C564DE">
      <w:pPr>
        <w:autoSpaceDE w:val="0"/>
        <w:autoSpaceDN w:val="0"/>
        <w:adjustRightInd w:val="0"/>
        <w:rPr>
          <w:sz w:val="21"/>
          <w:szCs w:val="21"/>
        </w:rPr>
      </w:pPr>
    </w:p>
    <w:p w14:paraId="7FAF3670" w14:textId="7FC871C0" w:rsidR="00C564DE" w:rsidRDefault="00C564DE" w:rsidP="00C564DE">
      <w:pPr>
        <w:autoSpaceDE w:val="0"/>
        <w:autoSpaceDN w:val="0"/>
        <w:adjustRightInd w:val="0"/>
        <w:rPr>
          <w:sz w:val="21"/>
          <w:szCs w:val="21"/>
        </w:rPr>
      </w:pPr>
    </w:p>
    <w:p w14:paraId="47C0D7BF" w14:textId="4C21A41C" w:rsidR="00C564DE" w:rsidRDefault="00C564DE" w:rsidP="00C564DE">
      <w:pPr>
        <w:autoSpaceDE w:val="0"/>
        <w:autoSpaceDN w:val="0"/>
        <w:adjustRightInd w:val="0"/>
        <w:rPr>
          <w:sz w:val="21"/>
          <w:szCs w:val="21"/>
        </w:rPr>
      </w:pPr>
    </w:p>
    <w:p w14:paraId="41A1AB53" w14:textId="7236713B" w:rsidR="00C564DE" w:rsidRDefault="00C564DE" w:rsidP="00C564DE">
      <w:pPr>
        <w:autoSpaceDE w:val="0"/>
        <w:autoSpaceDN w:val="0"/>
        <w:adjustRightInd w:val="0"/>
        <w:rPr>
          <w:sz w:val="21"/>
          <w:szCs w:val="21"/>
        </w:rPr>
      </w:pPr>
    </w:p>
    <w:p w14:paraId="2DA2DBB9" w14:textId="5BD40246" w:rsidR="00C564DE" w:rsidRDefault="00C564DE" w:rsidP="00C564DE">
      <w:pPr>
        <w:autoSpaceDE w:val="0"/>
        <w:autoSpaceDN w:val="0"/>
        <w:adjustRightInd w:val="0"/>
        <w:rPr>
          <w:sz w:val="21"/>
          <w:szCs w:val="21"/>
        </w:rPr>
      </w:pPr>
    </w:p>
    <w:p w14:paraId="6F682EDD" w14:textId="0ADAC2A8" w:rsidR="00C564DE" w:rsidRDefault="00C564DE" w:rsidP="00C564DE">
      <w:pPr>
        <w:autoSpaceDE w:val="0"/>
        <w:autoSpaceDN w:val="0"/>
        <w:adjustRightInd w:val="0"/>
        <w:rPr>
          <w:sz w:val="21"/>
          <w:szCs w:val="21"/>
        </w:rPr>
      </w:pPr>
    </w:p>
    <w:p w14:paraId="056A6FF1" w14:textId="5F5519E9" w:rsidR="00C564DE" w:rsidRDefault="00C564DE" w:rsidP="00C564DE">
      <w:pPr>
        <w:autoSpaceDE w:val="0"/>
        <w:autoSpaceDN w:val="0"/>
        <w:adjustRightInd w:val="0"/>
        <w:rPr>
          <w:sz w:val="21"/>
          <w:szCs w:val="21"/>
        </w:rPr>
      </w:pPr>
    </w:p>
    <w:p w14:paraId="5ECFE3AC" w14:textId="685E2A21" w:rsidR="00C564DE" w:rsidRDefault="00C564DE" w:rsidP="00C564DE">
      <w:pPr>
        <w:autoSpaceDE w:val="0"/>
        <w:autoSpaceDN w:val="0"/>
        <w:adjustRightInd w:val="0"/>
        <w:rPr>
          <w:sz w:val="21"/>
          <w:szCs w:val="21"/>
        </w:rPr>
      </w:pPr>
    </w:p>
    <w:p w14:paraId="7F831C5C" w14:textId="63E3F699" w:rsidR="00C564DE" w:rsidRDefault="00C564DE" w:rsidP="00C564DE">
      <w:pPr>
        <w:autoSpaceDE w:val="0"/>
        <w:autoSpaceDN w:val="0"/>
        <w:adjustRightInd w:val="0"/>
        <w:rPr>
          <w:sz w:val="21"/>
          <w:szCs w:val="21"/>
        </w:rPr>
      </w:pPr>
    </w:p>
    <w:p w14:paraId="3B782B1E" w14:textId="0C1AE815" w:rsidR="00C564DE" w:rsidRDefault="00C564DE" w:rsidP="00C564DE">
      <w:pPr>
        <w:autoSpaceDE w:val="0"/>
        <w:autoSpaceDN w:val="0"/>
        <w:adjustRightInd w:val="0"/>
        <w:rPr>
          <w:sz w:val="21"/>
          <w:szCs w:val="21"/>
        </w:rPr>
      </w:pPr>
    </w:p>
    <w:p w14:paraId="7F461A5C" w14:textId="3F6E261F" w:rsidR="00C564DE" w:rsidRDefault="00C564DE" w:rsidP="00C564DE">
      <w:pPr>
        <w:autoSpaceDE w:val="0"/>
        <w:autoSpaceDN w:val="0"/>
        <w:adjustRightInd w:val="0"/>
        <w:rPr>
          <w:sz w:val="21"/>
          <w:szCs w:val="21"/>
        </w:rPr>
      </w:pPr>
    </w:p>
    <w:p w14:paraId="7FB93FE9" w14:textId="00D5C6E2" w:rsidR="00C564DE" w:rsidRDefault="00C564DE" w:rsidP="00C564DE">
      <w:pPr>
        <w:autoSpaceDE w:val="0"/>
        <w:autoSpaceDN w:val="0"/>
        <w:adjustRightInd w:val="0"/>
        <w:rPr>
          <w:sz w:val="21"/>
          <w:szCs w:val="21"/>
        </w:rPr>
      </w:pPr>
    </w:p>
    <w:p w14:paraId="243B7BAF" w14:textId="1904A92B" w:rsidR="00C564DE" w:rsidRDefault="00C564DE" w:rsidP="00C564DE">
      <w:pPr>
        <w:autoSpaceDE w:val="0"/>
        <w:autoSpaceDN w:val="0"/>
        <w:adjustRightInd w:val="0"/>
        <w:rPr>
          <w:sz w:val="21"/>
          <w:szCs w:val="21"/>
        </w:rPr>
      </w:pPr>
    </w:p>
    <w:p w14:paraId="62DA8543" w14:textId="74374B18" w:rsidR="00C564DE" w:rsidRDefault="00C564DE" w:rsidP="00C564DE">
      <w:pPr>
        <w:autoSpaceDE w:val="0"/>
        <w:autoSpaceDN w:val="0"/>
        <w:adjustRightInd w:val="0"/>
        <w:rPr>
          <w:sz w:val="21"/>
          <w:szCs w:val="21"/>
        </w:rPr>
      </w:pPr>
    </w:p>
    <w:p w14:paraId="0848C185" w14:textId="6A34D113" w:rsidR="00C564DE" w:rsidRDefault="00C564DE" w:rsidP="00C564DE">
      <w:pPr>
        <w:autoSpaceDE w:val="0"/>
        <w:autoSpaceDN w:val="0"/>
        <w:adjustRightInd w:val="0"/>
        <w:rPr>
          <w:sz w:val="21"/>
          <w:szCs w:val="21"/>
        </w:rPr>
      </w:pPr>
    </w:p>
    <w:p w14:paraId="0745A3DE" w14:textId="15AC2696" w:rsidR="00C564DE" w:rsidRDefault="00C564DE" w:rsidP="00C564DE">
      <w:pPr>
        <w:autoSpaceDE w:val="0"/>
        <w:autoSpaceDN w:val="0"/>
        <w:adjustRightInd w:val="0"/>
        <w:rPr>
          <w:sz w:val="21"/>
          <w:szCs w:val="21"/>
        </w:rPr>
      </w:pPr>
    </w:p>
    <w:p w14:paraId="0850FF0B" w14:textId="6332E550" w:rsidR="00C564DE" w:rsidRDefault="00C564DE" w:rsidP="00C564DE">
      <w:pPr>
        <w:pStyle w:val="ListParagraph"/>
        <w:numPr>
          <w:ilvl w:val="0"/>
          <w:numId w:val="18"/>
        </w:numPr>
        <w:autoSpaceDE w:val="0"/>
        <w:autoSpaceDN w:val="0"/>
        <w:adjustRightInd w:val="0"/>
        <w:rPr>
          <w:sz w:val="21"/>
          <w:szCs w:val="21"/>
        </w:rPr>
      </w:pPr>
      <w:r>
        <w:rPr>
          <w:sz w:val="21"/>
          <w:szCs w:val="21"/>
        </w:rPr>
        <w:t>Enter your information and choose ‘ics432fall2021’ as the password. Make sure to choose ‘Log in Automatically’.</w:t>
      </w:r>
    </w:p>
    <w:p w14:paraId="477D08DD" w14:textId="08F581A9" w:rsidR="00C564DE" w:rsidRDefault="00C564DE" w:rsidP="00C564DE">
      <w:pPr>
        <w:autoSpaceDE w:val="0"/>
        <w:autoSpaceDN w:val="0"/>
        <w:adjustRightInd w:val="0"/>
        <w:rPr>
          <w:sz w:val="21"/>
          <w:szCs w:val="21"/>
        </w:rPr>
      </w:pPr>
    </w:p>
    <w:p w14:paraId="68E2069F" w14:textId="36866F6A" w:rsidR="00C564DE" w:rsidRDefault="00C564DE" w:rsidP="00C564DE">
      <w:pPr>
        <w:autoSpaceDE w:val="0"/>
        <w:autoSpaceDN w:val="0"/>
        <w:adjustRightInd w:val="0"/>
        <w:rPr>
          <w:sz w:val="21"/>
          <w:szCs w:val="21"/>
        </w:rPr>
      </w:pPr>
      <w:r>
        <w:rPr>
          <w:noProof/>
          <w:sz w:val="21"/>
          <w:szCs w:val="21"/>
        </w:rPr>
        <w:drawing>
          <wp:anchor distT="0" distB="0" distL="114300" distR="114300" simplePos="0" relativeHeight="251670528" behindDoc="0" locked="0" layoutInCell="1" allowOverlap="1" wp14:anchorId="2C9029F9" wp14:editId="25BD1F68">
            <wp:simplePos x="0" y="0"/>
            <wp:positionH relativeFrom="column">
              <wp:posOffset>830629</wp:posOffset>
            </wp:positionH>
            <wp:positionV relativeFrom="paragraph">
              <wp:posOffset>60276</wp:posOffset>
            </wp:positionV>
            <wp:extent cx="3754120" cy="3058160"/>
            <wp:effectExtent l="0" t="0" r="5080" b="2540"/>
            <wp:wrapThrough wrapText="bothSides">
              <wp:wrapPolygon edited="0">
                <wp:start x="0" y="0"/>
                <wp:lineTo x="0" y="21528"/>
                <wp:lineTo x="21556" y="21528"/>
                <wp:lineTo x="21556" y="0"/>
                <wp:lineTo x="0" y="0"/>
              </wp:wrapPolygon>
            </wp:wrapThrough>
            <wp:docPr id="17" name="Picture 1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54120" cy="3058160"/>
                    </a:xfrm>
                    <a:prstGeom prst="rect">
                      <a:avLst/>
                    </a:prstGeom>
                  </pic:spPr>
                </pic:pic>
              </a:graphicData>
            </a:graphic>
            <wp14:sizeRelH relativeFrom="page">
              <wp14:pctWidth>0</wp14:pctWidth>
            </wp14:sizeRelH>
            <wp14:sizeRelV relativeFrom="page">
              <wp14:pctHeight>0</wp14:pctHeight>
            </wp14:sizeRelV>
          </wp:anchor>
        </w:drawing>
      </w:r>
    </w:p>
    <w:p w14:paraId="1C9359E8" w14:textId="48A329C6" w:rsidR="00C564DE" w:rsidRDefault="00C564DE" w:rsidP="00C564DE">
      <w:pPr>
        <w:autoSpaceDE w:val="0"/>
        <w:autoSpaceDN w:val="0"/>
        <w:adjustRightInd w:val="0"/>
        <w:rPr>
          <w:sz w:val="21"/>
          <w:szCs w:val="21"/>
        </w:rPr>
      </w:pPr>
    </w:p>
    <w:p w14:paraId="26ABBDD3" w14:textId="4708D950" w:rsidR="00C564DE" w:rsidRDefault="00C564DE" w:rsidP="00C564DE">
      <w:pPr>
        <w:autoSpaceDE w:val="0"/>
        <w:autoSpaceDN w:val="0"/>
        <w:adjustRightInd w:val="0"/>
        <w:rPr>
          <w:sz w:val="21"/>
          <w:szCs w:val="21"/>
        </w:rPr>
      </w:pPr>
    </w:p>
    <w:p w14:paraId="3985A4EF" w14:textId="57153A9E" w:rsidR="00AA1AAE" w:rsidRDefault="00AA1AAE" w:rsidP="00C564DE">
      <w:pPr>
        <w:autoSpaceDE w:val="0"/>
        <w:autoSpaceDN w:val="0"/>
        <w:adjustRightInd w:val="0"/>
        <w:rPr>
          <w:sz w:val="21"/>
          <w:szCs w:val="21"/>
        </w:rPr>
      </w:pPr>
    </w:p>
    <w:p w14:paraId="64769869" w14:textId="34C1EC41" w:rsidR="00AA1AAE" w:rsidRDefault="00AA1AAE" w:rsidP="00C564DE">
      <w:pPr>
        <w:autoSpaceDE w:val="0"/>
        <w:autoSpaceDN w:val="0"/>
        <w:adjustRightInd w:val="0"/>
        <w:rPr>
          <w:sz w:val="21"/>
          <w:szCs w:val="21"/>
        </w:rPr>
      </w:pPr>
    </w:p>
    <w:p w14:paraId="0E9159F9" w14:textId="79356F8F" w:rsidR="00AA1AAE" w:rsidRDefault="00AA1AAE" w:rsidP="00C564DE">
      <w:pPr>
        <w:autoSpaceDE w:val="0"/>
        <w:autoSpaceDN w:val="0"/>
        <w:adjustRightInd w:val="0"/>
        <w:rPr>
          <w:sz w:val="21"/>
          <w:szCs w:val="21"/>
        </w:rPr>
      </w:pPr>
    </w:p>
    <w:p w14:paraId="1205B371" w14:textId="7FC1BE81" w:rsidR="00AA1AAE" w:rsidRDefault="00AA1AAE" w:rsidP="00C564DE">
      <w:pPr>
        <w:autoSpaceDE w:val="0"/>
        <w:autoSpaceDN w:val="0"/>
        <w:adjustRightInd w:val="0"/>
        <w:rPr>
          <w:sz w:val="21"/>
          <w:szCs w:val="21"/>
        </w:rPr>
      </w:pPr>
    </w:p>
    <w:p w14:paraId="46B64D81" w14:textId="5AC82467" w:rsidR="00AA1AAE" w:rsidRDefault="00AA1AAE" w:rsidP="00C564DE">
      <w:pPr>
        <w:autoSpaceDE w:val="0"/>
        <w:autoSpaceDN w:val="0"/>
        <w:adjustRightInd w:val="0"/>
        <w:rPr>
          <w:sz w:val="21"/>
          <w:szCs w:val="21"/>
        </w:rPr>
      </w:pPr>
    </w:p>
    <w:p w14:paraId="4B297BC1" w14:textId="117D6A04" w:rsidR="00AA1AAE" w:rsidRDefault="00AA1AAE" w:rsidP="00C564DE">
      <w:pPr>
        <w:autoSpaceDE w:val="0"/>
        <w:autoSpaceDN w:val="0"/>
        <w:adjustRightInd w:val="0"/>
        <w:rPr>
          <w:sz w:val="21"/>
          <w:szCs w:val="21"/>
        </w:rPr>
      </w:pPr>
    </w:p>
    <w:p w14:paraId="1358D932" w14:textId="5291206A" w:rsidR="00AA1AAE" w:rsidRDefault="00AA1AAE" w:rsidP="00C564DE">
      <w:pPr>
        <w:autoSpaceDE w:val="0"/>
        <w:autoSpaceDN w:val="0"/>
        <w:adjustRightInd w:val="0"/>
        <w:rPr>
          <w:sz w:val="21"/>
          <w:szCs w:val="21"/>
        </w:rPr>
      </w:pPr>
    </w:p>
    <w:p w14:paraId="249566C4" w14:textId="12942208" w:rsidR="00AA1AAE" w:rsidRDefault="00AA1AAE" w:rsidP="00C564DE">
      <w:pPr>
        <w:autoSpaceDE w:val="0"/>
        <w:autoSpaceDN w:val="0"/>
        <w:adjustRightInd w:val="0"/>
        <w:rPr>
          <w:sz w:val="21"/>
          <w:szCs w:val="21"/>
        </w:rPr>
      </w:pPr>
    </w:p>
    <w:p w14:paraId="57EA428E" w14:textId="51081D86" w:rsidR="00AA1AAE" w:rsidRDefault="00AA1AAE" w:rsidP="00C564DE">
      <w:pPr>
        <w:autoSpaceDE w:val="0"/>
        <w:autoSpaceDN w:val="0"/>
        <w:adjustRightInd w:val="0"/>
        <w:rPr>
          <w:sz w:val="21"/>
          <w:szCs w:val="21"/>
        </w:rPr>
      </w:pPr>
    </w:p>
    <w:p w14:paraId="3F6172A6" w14:textId="18782366" w:rsidR="00AA1AAE" w:rsidRDefault="00AA1AAE" w:rsidP="00C564DE">
      <w:pPr>
        <w:autoSpaceDE w:val="0"/>
        <w:autoSpaceDN w:val="0"/>
        <w:adjustRightInd w:val="0"/>
        <w:rPr>
          <w:sz w:val="21"/>
          <w:szCs w:val="21"/>
        </w:rPr>
      </w:pPr>
    </w:p>
    <w:p w14:paraId="53F2B268" w14:textId="20B31C05" w:rsidR="00AA1AAE" w:rsidRDefault="00AA1AAE" w:rsidP="00C564DE">
      <w:pPr>
        <w:autoSpaceDE w:val="0"/>
        <w:autoSpaceDN w:val="0"/>
        <w:adjustRightInd w:val="0"/>
        <w:rPr>
          <w:sz w:val="21"/>
          <w:szCs w:val="21"/>
        </w:rPr>
      </w:pPr>
    </w:p>
    <w:p w14:paraId="1246B64C" w14:textId="3DCC4A37" w:rsidR="00AA1AAE" w:rsidRDefault="00AA1AAE" w:rsidP="00C564DE">
      <w:pPr>
        <w:autoSpaceDE w:val="0"/>
        <w:autoSpaceDN w:val="0"/>
        <w:adjustRightInd w:val="0"/>
        <w:rPr>
          <w:sz w:val="21"/>
          <w:szCs w:val="21"/>
        </w:rPr>
      </w:pPr>
    </w:p>
    <w:p w14:paraId="6147FA31" w14:textId="21561E51" w:rsidR="00AA1AAE" w:rsidRDefault="00AA1AAE" w:rsidP="00C564DE">
      <w:pPr>
        <w:autoSpaceDE w:val="0"/>
        <w:autoSpaceDN w:val="0"/>
        <w:adjustRightInd w:val="0"/>
        <w:rPr>
          <w:sz w:val="21"/>
          <w:szCs w:val="21"/>
        </w:rPr>
      </w:pPr>
    </w:p>
    <w:p w14:paraId="7FD5CE35" w14:textId="4854BDB7" w:rsidR="00AA1AAE" w:rsidRDefault="00AA1AAE" w:rsidP="00C564DE">
      <w:pPr>
        <w:autoSpaceDE w:val="0"/>
        <w:autoSpaceDN w:val="0"/>
        <w:adjustRightInd w:val="0"/>
        <w:rPr>
          <w:sz w:val="21"/>
          <w:szCs w:val="21"/>
        </w:rPr>
      </w:pPr>
    </w:p>
    <w:p w14:paraId="75FEF60F" w14:textId="5132A2D2" w:rsidR="00AA1AAE" w:rsidRDefault="00AA1AAE" w:rsidP="00C564DE">
      <w:pPr>
        <w:autoSpaceDE w:val="0"/>
        <w:autoSpaceDN w:val="0"/>
        <w:adjustRightInd w:val="0"/>
        <w:rPr>
          <w:sz w:val="21"/>
          <w:szCs w:val="21"/>
        </w:rPr>
      </w:pPr>
    </w:p>
    <w:p w14:paraId="1E9D386B" w14:textId="108A2A74" w:rsidR="00AA1AAE" w:rsidRDefault="00AA1AAE" w:rsidP="00C564DE">
      <w:pPr>
        <w:autoSpaceDE w:val="0"/>
        <w:autoSpaceDN w:val="0"/>
        <w:adjustRightInd w:val="0"/>
        <w:rPr>
          <w:sz w:val="21"/>
          <w:szCs w:val="21"/>
        </w:rPr>
      </w:pPr>
    </w:p>
    <w:p w14:paraId="1F8B65DB" w14:textId="51F2A884" w:rsidR="00AA1AAE" w:rsidRDefault="00AA1AAE" w:rsidP="00C564DE">
      <w:pPr>
        <w:autoSpaceDE w:val="0"/>
        <w:autoSpaceDN w:val="0"/>
        <w:adjustRightInd w:val="0"/>
        <w:rPr>
          <w:sz w:val="21"/>
          <w:szCs w:val="21"/>
        </w:rPr>
      </w:pPr>
    </w:p>
    <w:p w14:paraId="6537BBC6" w14:textId="262B8362" w:rsidR="00AA1AAE" w:rsidRDefault="00AA1AAE" w:rsidP="00C564DE">
      <w:pPr>
        <w:autoSpaceDE w:val="0"/>
        <w:autoSpaceDN w:val="0"/>
        <w:adjustRightInd w:val="0"/>
        <w:rPr>
          <w:sz w:val="21"/>
          <w:szCs w:val="21"/>
        </w:rPr>
      </w:pPr>
    </w:p>
    <w:p w14:paraId="6E5C0204" w14:textId="5AC6553A" w:rsidR="00AA1AAE" w:rsidRDefault="00AA1AAE" w:rsidP="00C564DE">
      <w:pPr>
        <w:autoSpaceDE w:val="0"/>
        <w:autoSpaceDN w:val="0"/>
        <w:adjustRightInd w:val="0"/>
        <w:rPr>
          <w:sz w:val="21"/>
          <w:szCs w:val="21"/>
        </w:rPr>
      </w:pPr>
    </w:p>
    <w:p w14:paraId="05C082FE" w14:textId="77777777" w:rsidR="00AA1AAE" w:rsidRDefault="00AA1AAE" w:rsidP="00C564DE">
      <w:pPr>
        <w:autoSpaceDE w:val="0"/>
        <w:autoSpaceDN w:val="0"/>
        <w:adjustRightInd w:val="0"/>
        <w:rPr>
          <w:sz w:val="21"/>
          <w:szCs w:val="21"/>
        </w:rPr>
      </w:pPr>
    </w:p>
    <w:p w14:paraId="6B0182EA" w14:textId="62D685D9" w:rsidR="00AA1AAE" w:rsidRDefault="00AA1AAE" w:rsidP="00AA1AAE">
      <w:pPr>
        <w:pStyle w:val="ListParagraph"/>
        <w:numPr>
          <w:ilvl w:val="0"/>
          <w:numId w:val="18"/>
        </w:numPr>
        <w:autoSpaceDE w:val="0"/>
        <w:autoSpaceDN w:val="0"/>
        <w:adjustRightInd w:val="0"/>
        <w:rPr>
          <w:sz w:val="21"/>
          <w:szCs w:val="21"/>
        </w:rPr>
      </w:pPr>
      <w:r>
        <w:rPr>
          <w:sz w:val="21"/>
          <w:szCs w:val="21"/>
        </w:rPr>
        <w:t xml:space="preserve">Once the machine starts, you should see screen </w:t>
      </w:r>
      <w:proofErr w:type="gramStart"/>
      <w:r>
        <w:rPr>
          <w:sz w:val="21"/>
          <w:szCs w:val="21"/>
        </w:rPr>
        <w:t>similar to</w:t>
      </w:r>
      <w:proofErr w:type="gramEnd"/>
      <w:r>
        <w:rPr>
          <w:sz w:val="21"/>
          <w:szCs w:val="21"/>
        </w:rPr>
        <w:t xml:space="preserve"> the following screen:</w:t>
      </w:r>
    </w:p>
    <w:p w14:paraId="5AD9BE5B" w14:textId="7D5C5E84" w:rsidR="00AA1AAE" w:rsidRDefault="00AA1AAE" w:rsidP="00AA1AAE">
      <w:pPr>
        <w:autoSpaceDE w:val="0"/>
        <w:autoSpaceDN w:val="0"/>
        <w:adjustRightInd w:val="0"/>
        <w:rPr>
          <w:sz w:val="21"/>
          <w:szCs w:val="21"/>
        </w:rPr>
      </w:pPr>
    </w:p>
    <w:p w14:paraId="5BA2E6D0" w14:textId="45126CF0" w:rsidR="00AA1AAE" w:rsidRDefault="00AA1AAE" w:rsidP="00AA1AAE">
      <w:pPr>
        <w:autoSpaceDE w:val="0"/>
        <w:autoSpaceDN w:val="0"/>
        <w:adjustRightInd w:val="0"/>
        <w:rPr>
          <w:sz w:val="21"/>
          <w:szCs w:val="21"/>
        </w:rPr>
      </w:pPr>
      <w:r>
        <w:rPr>
          <w:noProof/>
          <w:sz w:val="21"/>
          <w:szCs w:val="21"/>
        </w:rPr>
        <w:drawing>
          <wp:anchor distT="0" distB="0" distL="114300" distR="114300" simplePos="0" relativeHeight="251672576" behindDoc="0" locked="0" layoutInCell="1" allowOverlap="1" wp14:anchorId="10E4B366" wp14:editId="11C2EE19">
            <wp:simplePos x="0" y="0"/>
            <wp:positionH relativeFrom="column">
              <wp:posOffset>991772</wp:posOffset>
            </wp:positionH>
            <wp:positionV relativeFrom="paragraph">
              <wp:posOffset>33655</wp:posOffset>
            </wp:positionV>
            <wp:extent cx="3544570" cy="2825750"/>
            <wp:effectExtent l="0" t="0" r="0" b="6350"/>
            <wp:wrapThrough wrapText="bothSides">
              <wp:wrapPolygon edited="0">
                <wp:start x="0" y="0"/>
                <wp:lineTo x="0" y="21551"/>
                <wp:lineTo x="21515" y="21551"/>
                <wp:lineTo x="21515" y="0"/>
                <wp:lineTo x="0" y="0"/>
              </wp:wrapPolygon>
            </wp:wrapThrough>
            <wp:docPr id="19" name="Picture 1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video gam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44570" cy="2825750"/>
                    </a:xfrm>
                    <a:prstGeom prst="rect">
                      <a:avLst/>
                    </a:prstGeom>
                  </pic:spPr>
                </pic:pic>
              </a:graphicData>
            </a:graphic>
            <wp14:sizeRelH relativeFrom="page">
              <wp14:pctWidth>0</wp14:pctWidth>
            </wp14:sizeRelH>
            <wp14:sizeRelV relativeFrom="page">
              <wp14:pctHeight>0</wp14:pctHeight>
            </wp14:sizeRelV>
          </wp:anchor>
        </w:drawing>
      </w:r>
    </w:p>
    <w:p w14:paraId="537B68DD" w14:textId="750E6A56" w:rsidR="00AA1AAE" w:rsidRPr="00AA1AAE" w:rsidRDefault="00AA1AAE" w:rsidP="00AA1AAE">
      <w:pPr>
        <w:autoSpaceDE w:val="0"/>
        <w:autoSpaceDN w:val="0"/>
        <w:adjustRightInd w:val="0"/>
        <w:rPr>
          <w:sz w:val="21"/>
          <w:szCs w:val="21"/>
        </w:rPr>
      </w:pPr>
    </w:p>
    <w:p w14:paraId="47109528" w14:textId="6236E836" w:rsidR="00AA1AAE" w:rsidRDefault="00AA1AAE" w:rsidP="00C564DE">
      <w:pPr>
        <w:autoSpaceDE w:val="0"/>
        <w:autoSpaceDN w:val="0"/>
        <w:adjustRightInd w:val="0"/>
        <w:rPr>
          <w:sz w:val="21"/>
          <w:szCs w:val="21"/>
        </w:rPr>
      </w:pPr>
    </w:p>
    <w:p w14:paraId="6F7740CC" w14:textId="7B2DF9C9" w:rsidR="00AA1AAE" w:rsidRDefault="00AA1AAE" w:rsidP="00C564DE">
      <w:pPr>
        <w:autoSpaceDE w:val="0"/>
        <w:autoSpaceDN w:val="0"/>
        <w:adjustRightInd w:val="0"/>
        <w:rPr>
          <w:sz w:val="21"/>
          <w:szCs w:val="21"/>
        </w:rPr>
      </w:pPr>
    </w:p>
    <w:p w14:paraId="3E1B9406" w14:textId="420C9F89" w:rsidR="00AA1AAE" w:rsidRDefault="00AA1AAE" w:rsidP="00C564DE">
      <w:pPr>
        <w:autoSpaceDE w:val="0"/>
        <w:autoSpaceDN w:val="0"/>
        <w:adjustRightInd w:val="0"/>
        <w:rPr>
          <w:sz w:val="21"/>
          <w:szCs w:val="21"/>
        </w:rPr>
      </w:pPr>
    </w:p>
    <w:p w14:paraId="795110F9" w14:textId="0A318B89" w:rsidR="00AA1AAE" w:rsidRDefault="00AA1AAE" w:rsidP="00C564DE">
      <w:pPr>
        <w:autoSpaceDE w:val="0"/>
        <w:autoSpaceDN w:val="0"/>
        <w:adjustRightInd w:val="0"/>
        <w:rPr>
          <w:sz w:val="21"/>
          <w:szCs w:val="21"/>
        </w:rPr>
      </w:pPr>
    </w:p>
    <w:p w14:paraId="29C2AFAF" w14:textId="2CDA86CC" w:rsidR="00AA1AAE" w:rsidRDefault="00AA1AAE" w:rsidP="00C564DE">
      <w:pPr>
        <w:autoSpaceDE w:val="0"/>
        <w:autoSpaceDN w:val="0"/>
        <w:adjustRightInd w:val="0"/>
        <w:rPr>
          <w:sz w:val="21"/>
          <w:szCs w:val="21"/>
        </w:rPr>
      </w:pPr>
    </w:p>
    <w:p w14:paraId="5671F8C1" w14:textId="6D60EA3D" w:rsidR="00AA1AAE" w:rsidRDefault="00AA1AAE" w:rsidP="00C564DE">
      <w:pPr>
        <w:autoSpaceDE w:val="0"/>
        <w:autoSpaceDN w:val="0"/>
        <w:adjustRightInd w:val="0"/>
        <w:rPr>
          <w:sz w:val="21"/>
          <w:szCs w:val="21"/>
        </w:rPr>
      </w:pPr>
    </w:p>
    <w:p w14:paraId="3A07161B" w14:textId="3CE7CBAC" w:rsidR="00AA1AAE" w:rsidRDefault="00AA1AAE" w:rsidP="00C564DE">
      <w:pPr>
        <w:autoSpaceDE w:val="0"/>
        <w:autoSpaceDN w:val="0"/>
        <w:adjustRightInd w:val="0"/>
        <w:rPr>
          <w:sz w:val="21"/>
          <w:szCs w:val="21"/>
        </w:rPr>
      </w:pPr>
    </w:p>
    <w:p w14:paraId="237D525D" w14:textId="19CD7B33" w:rsidR="00AA1AAE" w:rsidRDefault="00AA1AAE" w:rsidP="00C564DE">
      <w:pPr>
        <w:autoSpaceDE w:val="0"/>
        <w:autoSpaceDN w:val="0"/>
        <w:adjustRightInd w:val="0"/>
        <w:rPr>
          <w:sz w:val="21"/>
          <w:szCs w:val="21"/>
        </w:rPr>
      </w:pPr>
    </w:p>
    <w:p w14:paraId="7AFC1CF4" w14:textId="34EFBD25" w:rsidR="00AA1AAE" w:rsidRDefault="00AA1AAE" w:rsidP="00C564DE">
      <w:pPr>
        <w:autoSpaceDE w:val="0"/>
        <w:autoSpaceDN w:val="0"/>
        <w:adjustRightInd w:val="0"/>
        <w:rPr>
          <w:sz w:val="21"/>
          <w:szCs w:val="21"/>
        </w:rPr>
      </w:pPr>
    </w:p>
    <w:p w14:paraId="6C37FBB2" w14:textId="400D972C" w:rsidR="00AA1AAE" w:rsidRDefault="00AA1AAE" w:rsidP="00C564DE">
      <w:pPr>
        <w:autoSpaceDE w:val="0"/>
        <w:autoSpaceDN w:val="0"/>
        <w:adjustRightInd w:val="0"/>
        <w:rPr>
          <w:sz w:val="21"/>
          <w:szCs w:val="21"/>
        </w:rPr>
      </w:pPr>
    </w:p>
    <w:p w14:paraId="6BE456AB" w14:textId="31DDD076" w:rsidR="00AA1AAE" w:rsidRDefault="00AA1AAE" w:rsidP="00C564DE">
      <w:pPr>
        <w:autoSpaceDE w:val="0"/>
        <w:autoSpaceDN w:val="0"/>
        <w:adjustRightInd w:val="0"/>
        <w:rPr>
          <w:sz w:val="21"/>
          <w:szCs w:val="21"/>
        </w:rPr>
      </w:pPr>
    </w:p>
    <w:p w14:paraId="25931FE7" w14:textId="64FBFCB5" w:rsidR="00AA1AAE" w:rsidRDefault="00AA1AAE" w:rsidP="00C564DE">
      <w:pPr>
        <w:autoSpaceDE w:val="0"/>
        <w:autoSpaceDN w:val="0"/>
        <w:adjustRightInd w:val="0"/>
        <w:rPr>
          <w:sz w:val="21"/>
          <w:szCs w:val="21"/>
        </w:rPr>
      </w:pPr>
    </w:p>
    <w:p w14:paraId="4203497E" w14:textId="4EC52A44" w:rsidR="00AA1AAE" w:rsidRDefault="00AA1AAE" w:rsidP="00C564DE">
      <w:pPr>
        <w:autoSpaceDE w:val="0"/>
        <w:autoSpaceDN w:val="0"/>
        <w:adjustRightInd w:val="0"/>
        <w:rPr>
          <w:sz w:val="21"/>
          <w:szCs w:val="21"/>
        </w:rPr>
      </w:pPr>
    </w:p>
    <w:p w14:paraId="61CD10E4" w14:textId="063964A3" w:rsidR="00AA1AAE" w:rsidRDefault="00AA1AAE" w:rsidP="00C564DE">
      <w:pPr>
        <w:autoSpaceDE w:val="0"/>
        <w:autoSpaceDN w:val="0"/>
        <w:adjustRightInd w:val="0"/>
        <w:rPr>
          <w:sz w:val="21"/>
          <w:szCs w:val="21"/>
        </w:rPr>
      </w:pPr>
    </w:p>
    <w:p w14:paraId="151490C1" w14:textId="5101E7DF" w:rsidR="00AA1AAE" w:rsidRDefault="00AA1AAE" w:rsidP="00C564DE">
      <w:pPr>
        <w:autoSpaceDE w:val="0"/>
        <w:autoSpaceDN w:val="0"/>
        <w:adjustRightInd w:val="0"/>
        <w:rPr>
          <w:sz w:val="21"/>
          <w:szCs w:val="21"/>
        </w:rPr>
      </w:pPr>
    </w:p>
    <w:p w14:paraId="512932D9" w14:textId="34908AB2" w:rsidR="00AA1AAE" w:rsidRDefault="00AA1AAE" w:rsidP="00C564DE">
      <w:pPr>
        <w:autoSpaceDE w:val="0"/>
        <w:autoSpaceDN w:val="0"/>
        <w:adjustRightInd w:val="0"/>
        <w:rPr>
          <w:sz w:val="21"/>
          <w:szCs w:val="21"/>
        </w:rPr>
      </w:pPr>
    </w:p>
    <w:p w14:paraId="28259CAB" w14:textId="61670314" w:rsidR="00AA1AAE" w:rsidRDefault="00AA1AAE" w:rsidP="00C564DE">
      <w:pPr>
        <w:autoSpaceDE w:val="0"/>
        <w:autoSpaceDN w:val="0"/>
        <w:adjustRightInd w:val="0"/>
        <w:rPr>
          <w:sz w:val="21"/>
          <w:szCs w:val="21"/>
        </w:rPr>
      </w:pPr>
    </w:p>
    <w:p w14:paraId="47EE0A9C" w14:textId="1219E7C1" w:rsidR="00AA1AAE" w:rsidRDefault="00AA1AAE" w:rsidP="00C564DE">
      <w:pPr>
        <w:autoSpaceDE w:val="0"/>
        <w:autoSpaceDN w:val="0"/>
        <w:adjustRightInd w:val="0"/>
        <w:rPr>
          <w:sz w:val="21"/>
          <w:szCs w:val="21"/>
        </w:rPr>
      </w:pPr>
    </w:p>
    <w:p w14:paraId="06DC8BDE" w14:textId="55EE7254" w:rsidR="00AA1AAE" w:rsidRDefault="00AA1AAE" w:rsidP="00C564DE">
      <w:pPr>
        <w:autoSpaceDE w:val="0"/>
        <w:autoSpaceDN w:val="0"/>
        <w:adjustRightInd w:val="0"/>
        <w:rPr>
          <w:sz w:val="21"/>
          <w:szCs w:val="21"/>
        </w:rPr>
      </w:pPr>
    </w:p>
    <w:p w14:paraId="37A4E093" w14:textId="4B483BFF" w:rsidR="00AA1AAE" w:rsidRDefault="00AA1AAE" w:rsidP="00C564DE">
      <w:pPr>
        <w:autoSpaceDE w:val="0"/>
        <w:autoSpaceDN w:val="0"/>
        <w:adjustRightInd w:val="0"/>
        <w:rPr>
          <w:sz w:val="21"/>
          <w:szCs w:val="21"/>
        </w:rPr>
      </w:pPr>
    </w:p>
    <w:p w14:paraId="2D328240" w14:textId="77777777" w:rsidR="00AA1AAE" w:rsidRDefault="00AA1AAE" w:rsidP="00C564DE">
      <w:pPr>
        <w:autoSpaceDE w:val="0"/>
        <w:autoSpaceDN w:val="0"/>
        <w:adjustRightInd w:val="0"/>
        <w:rPr>
          <w:sz w:val="21"/>
          <w:szCs w:val="21"/>
        </w:rPr>
      </w:pPr>
    </w:p>
    <w:p w14:paraId="5696BC6F" w14:textId="57FE110E" w:rsidR="00AA1AAE" w:rsidRPr="00AA1AAE" w:rsidRDefault="00AA1AAE" w:rsidP="00AA1AAE">
      <w:pPr>
        <w:pStyle w:val="ListParagraph"/>
        <w:numPr>
          <w:ilvl w:val="0"/>
          <w:numId w:val="18"/>
        </w:numPr>
        <w:autoSpaceDE w:val="0"/>
        <w:autoSpaceDN w:val="0"/>
        <w:adjustRightInd w:val="0"/>
        <w:rPr>
          <w:sz w:val="21"/>
          <w:szCs w:val="21"/>
        </w:rPr>
      </w:pPr>
      <w:r>
        <w:rPr>
          <w:sz w:val="21"/>
          <w:szCs w:val="21"/>
        </w:rPr>
        <w:lastRenderedPageBreak/>
        <w:t xml:space="preserve">Double click on the folder with your name, then from the </w:t>
      </w:r>
      <w:proofErr w:type="gramStart"/>
      <w:r>
        <w:rPr>
          <w:sz w:val="21"/>
          <w:szCs w:val="21"/>
        </w:rPr>
        <w:t>Home</w:t>
      </w:r>
      <w:proofErr w:type="gramEnd"/>
      <w:r>
        <w:rPr>
          <w:sz w:val="21"/>
          <w:szCs w:val="21"/>
        </w:rPr>
        <w:t xml:space="preserve"> menu, choose Open in Terminal.</w:t>
      </w:r>
    </w:p>
    <w:p w14:paraId="5F39DAB6" w14:textId="1B416B21" w:rsidR="00AA1AAE" w:rsidRDefault="00AA1AAE" w:rsidP="00C564DE">
      <w:pPr>
        <w:autoSpaceDE w:val="0"/>
        <w:autoSpaceDN w:val="0"/>
        <w:adjustRightInd w:val="0"/>
        <w:rPr>
          <w:sz w:val="21"/>
          <w:szCs w:val="21"/>
        </w:rPr>
      </w:pPr>
      <w:r>
        <w:rPr>
          <w:noProof/>
          <w:sz w:val="21"/>
          <w:szCs w:val="21"/>
        </w:rPr>
        <w:drawing>
          <wp:anchor distT="0" distB="0" distL="114300" distR="114300" simplePos="0" relativeHeight="251673600" behindDoc="0" locked="0" layoutInCell="1" allowOverlap="1" wp14:anchorId="1B3324CF" wp14:editId="6CD01772">
            <wp:simplePos x="0" y="0"/>
            <wp:positionH relativeFrom="column">
              <wp:posOffset>1048678</wp:posOffset>
            </wp:positionH>
            <wp:positionV relativeFrom="paragraph">
              <wp:posOffset>27012</wp:posOffset>
            </wp:positionV>
            <wp:extent cx="3629660" cy="2979420"/>
            <wp:effectExtent l="0" t="0" r="2540" b="5080"/>
            <wp:wrapThrough wrapText="bothSides">
              <wp:wrapPolygon edited="0">
                <wp:start x="0" y="0"/>
                <wp:lineTo x="0" y="21545"/>
                <wp:lineTo x="21540" y="21545"/>
                <wp:lineTo x="21540" y="0"/>
                <wp:lineTo x="0" y="0"/>
              </wp:wrapPolygon>
            </wp:wrapThrough>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29660" cy="2979420"/>
                    </a:xfrm>
                    <a:prstGeom prst="rect">
                      <a:avLst/>
                    </a:prstGeom>
                  </pic:spPr>
                </pic:pic>
              </a:graphicData>
            </a:graphic>
            <wp14:sizeRelH relativeFrom="page">
              <wp14:pctWidth>0</wp14:pctWidth>
            </wp14:sizeRelH>
            <wp14:sizeRelV relativeFrom="page">
              <wp14:pctHeight>0</wp14:pctHeight>
            </wp14:sizeRelV>
          </wp:anchor>
        </w:drawing>
      </w:r>
    </w:p>
    <w:p w14:paraId="3184D1B9" w14:textId="2AB4FB18" w:rsidR="00AA1AAE" w:rsidRDefault="00AA1AAE" w:rsidP="00C564DE">
      <w:pPr>
        <w:autoSpaceDE w:val="0"/>
        <w:autoSpaceDN w:val="0"/>
        <w:adjustRightInd w:val="0"/>
        <w:rPr>
          <w:sz w:val="21"/>
          <w:szCs w:val="21"/>
        </w:rPr>
      </w:pPr>
    </w:p>
    <w:p w14:paraId="5B6FD256" w14:textId="75309972" w:rsidR="00AA1AAE" w:rsidRDefault="00AA1AAE" w:rsidP="00C564DE">
      <w:pPr>
        <w:autoSpaceDE w:val="0"/>
        <w:autoSpaceDN w:val="0"/>
        <w:adjustRightInd w:val="0"/>
        <w:rPr>
          <w:sz w:val="21"/>
          <w:szCs w:val="21"/>
        </w:rPr>
      </w:pPr>
    </w:p>
    <w:p w14:paraId="4B75EC00" w14:textId="249DB7D2" w:rsidR="00AA1AAE" w:rsidRDefault="00AA1AAE" w:rsidP="00C564DE">
      <w:pPr>
        <w:autoSpaceDE w:val="0"/>
        <w:autoSpaceDN w:val="0"/>
        <w:adjustRightInd w:val="0"/>
        <w:rPr>
          <w:sz w:val="21"/>
          <w:szCs w:val="21"/>
        </w:rPr>
      </w:pPr>
    </w:p>
    <w:p w14:paraId="3A2527AD" w14:textId="4538487B" w:rsidR="00AA1AAE" w:rsidRDefault="00AA1AAE" w:rsidP="00C564DE">
      <w:pPr>
        <w:autoSpaceDE w:val="0"/>
        <w:autoSpaceDN w:val="0"/>
        <w:adjustRightInd w:val="0"/>
        <w:rPr>
          <w:sz w:val="21"/>
          <w:szCs w:val="21"/>
        </w:rPr>
      </w:pPr>
    </w:p>
    <w:p w14:paraId="6433A5AA" w14:textId="77777777" w:rsidR="00AA1AAE" w:rsidRDefault="00AA1AAE" w:rsidP="00C564DE">
      <w:pPr>
        <w:autoSpaceDE w:val="0"/>
        <w:autoSpaceDN w:val="0"/>
        <w:adjustRightInd w:val="0"/>
        <w:rPr>
          <w:sz w:val="21"/>
          <w:szCs w:val="21"/>
        </w:rPr>
      </w:pPr>
    </w:p>
    <w:p w14:paraId="1337D6CE" w14:textId="77777777" w:rsidR="00AA1AAE" w:rsidRDefault="00AA1AAE" w:rsidP="00C564DE">
      <w:pPr>
        <w:autoSpaceDE w:val="0"/>
        <w:autoSpaceDN w:val="0"/>
        <w:adjustRightInd w:val="0"/>
        <w:rPr>
          <w:sz w:val="21"/>
          <w:szCs w:val="21"/>
        </w:rPr>
      </w:pPr>
    </w:p>
    <w:p w14:paraId="6D790732" w14:textId="12B1028F" w:rsidR="00AA1AAE" w:rsidRDefault="00AA1AAE" w:rsidP="00C564DE">
      <w:pPr>
        <w:autoSpaceDE w:val="0"/>
        <w:autoSpaceDN w:val="0"/>
        <w:adjustRightInd w:val="0"/>
        <w:rPr>
          <w:sz w:val="21"/>
          <w:szCs w:val="21"/>
        </w:rPr>
      </w:pPr>
    </w:p>
    <w:p w14:paraId="10A29450" w14:textId="1696B8E9" w:rsidR="00AA1AAE" w:rsidRDefault="00AA1AAE" w:rsidP="00C564DE">
      <w:pPr>
        <w:autoSpaceDE w:val="0"/>
        <w:autoSpaceDN w:val="0"/>
        <w:adjustRightInd w:val="0"/>
        <w:rPr>
          <w:sz w:val="21"/>
          <w:szCs w:val="21"/>
        </w:rPr>
      </w:pPr>
    </w:p>
    <w:p w14:paraId="23BD9A52" w14:textId="37B79FAA" w:rsidR="00AA1AAE" w:rsidRDefault="00AA1AAE" w:rsidP="00C564DE">
      <w:pPr>
        <w:autoSpaceDE w:val="0"/>
        <w:autoSpaceDN w:val="0"/>
        <w:adjustRightInd w:val="0"/>
        <w:rPr>
          <w:sz w:val="21"/>
          <w:szCs w:val="21"/>
        </w:rPr>
      </w:pPr>
    </w:p>
    <w:p w14:paraId="1A750BF6" w14:textId="206BDA36" w:rsidR="00AA1AAE" w:rsidRDefault="00AA1AAE" w:rsidP="00C564DE">
      <w:pPr>
        <w:autoSpaceDE w:val="0"/>
        <w:autoSpaceDN w:val="0"/>
        <w:adjustRightInd w:val="0"/>
        <w:rPr>
          <w:sz w:val="21"/>
          <w:szCs w:val="21"/>
        </w:rPr>
      </w:pPr>
    </w:p>
    <w:p w14:paraId="649F1FEF" w14:textId="4798F741" w:rsidR="00AA1AAE" w:rsidRDefault="00AA1AAE" w:rsidP="00C564DE">
      <w:pPr>
        <w:autoSpaceDE w:val="0"/>
        <w:autoSpaceDN w:val="0"/>
        <w:adjustRightInd w:val="0"/>
        <w:rPr>
          <w:sz w:val="21"/>
          <w:szCs w:val="21"/>
        </w:rPr>
      </w:pPr>
    </w:p>
    <w:p w14:paraId="525253E0" w14:textId="3B689B5B" w:rsidR="00AA1AAE" w:rsidRDefault="00AA1AAE" w:rsidP="00C564DE">
      <w:pPr>
        <w:autoSpaceDE w:val="0"/>
        <w:autoSpaceDN w:val="0"/>
        <w:adjustRightInd w:val="0"/>
        <w:rPr>
          <w:sz w:val="21"/>
          <w:szCs w:val="21"/>
        </w:rPr>
      </w:pPr>
    </w:p>
    <w:p w14:paraId="371CC9E0" w14:textId="66796BB7" w:rsidR="00AA1AAE" w:rsidRDefault="00AA1AAE" w:rsidP="00C564DE">
      <w:pPr>
        <w:autoSpaceDE w:val="0"/>
        <w:autoSpaceDN w:val="0"/>
        <w:adjustRightInd w:val="0"/>
        <w:rPr>
          <w:sz w:val="21"/>
          <w:szCs w:val="21"/>
        </w:rPr>
      </w:pPr>
    </w:p>
    <w:p w14:paraId="5B264769" w14:textId="668E719E" w:rsidR="00AA1AAE" w:rsidRDefault="00AA1AAE" w:rsidP="00C564DE">
      <w:pPr>
        <w:autoSpaceDE w:val="0"/>
        <w:autoSpaceDN w:val="0"/>
        <w:adjustRightInd w:val="0"/>
        <w:rPr>
          <w:sz w:val="21"/>
          <w:szCs w:val="21"/>
        </w:rPr>
      </w:pPr>
    </w:p>
    <w:p w14:paraId="01A99883" w14:textId="624C9275" w:rsidR="00AA1AAE" w:rsidRDefault="00AA1AAE" w:rsidP="00C564DE">
      <w:pPr>
        <w:autoSpaceDE w:val="0"/>
        <w:autoSpaceDN w:val="0"/>
        <w:adjustRightInd w:val="0"/>
        <w:rPr>
          <w:sz w:val="21"/>
          <w:szCs w:val="21"/>
        </w:rPr>
      </w:pPr>
    </w:p>
    <w:p w14:paraId="2E9B8D8A" w14:textId="2091AFD1" w:rsidR="00AA1AAE" w:rsidRDefault="00AA1AAE" w:rsidP="00C564DE">
      <w:pPr>
        <w:autoSpaceDE w:val="0"/>
        <w:autoSpaceDN w:val="0"/>
        <w:adjustRightInd w:val="0"/>
        <w:rPr>
          <w:sz w:val="21"/>
          <w:szCs w:val="21"/>
        </w:rPr>
      </w:pPr>
    </w:p>
    <w:p w14:paraId="10129FBF" w14:textId="35872C6B" w:rsidR="00AA1AAE" w:rsidRDefault="00AA1AAE" w:rsidP="00C564DE">
      <w:pPr>
        <w:autoSpaceDE w:val="0"/>
        <w:autoSpaceDN w:val="0"/>
        <w:adjustRightInd w:val="0"/>
        <w:rPr>
          <w:sz w:val="21"/>
          <w:szCs w:val="21"/>
        </w:rPr>
      </w:pPr>
    </w:p>
    <w:p w14:paraId="1DBFCA08" w14:textId="61B6617B" w:rsidR="00AA1AAE" w:rsidRDefault="00AA1AAE" w:rsidP="00C564DE">
      <w:pPr>
        <w:autoSpaceDE w:val="0"/>
        <w:autoSpaceDN w:val="0"/>
        <w:adjustRightInd w:val="0"/>
        <w:rPr>
          <w:sz w:val="21"/>
          <w:szCs w:val="21"/>
        </w:rPr>
      </w:pPr>
    </w:p>
    <w:p w14:paraId="2CC69DF3" w14:textId="5AA64D31" w:rsidR="00AA1AAE" w:rsidRDefault="00AA1AAE" w:rsidP="00C564DE">
      <w:pPr>
        <w:autoSpaceDE w:val="0"/>
        <w:autoSpaceDN w:val="0"/>
        <w:adjustRightInd w:val="0"/>
        <w:rPr>
          <w:sz w:val="21"/>
          <w:szCs w:val="21"/>
        </w:rPr>
      </w:pPr>
    </w:p>
    <w:p w14:paraId="38EC2971" w14:textId="77777777" w:rsidR="00AA1AAE" w:rsidRDefault="00AA1AAE" w:rsidP="00C564DE">
      <w:pPr>
        <w:autoSpaceDE w:val="0"/>
        <w:autoSpaceDN w:val="0"/>
        <w:adjustRightInd w:val="0"/>
        <w:rPr>
          <w:sz w:val="21"/>
          <w:szCs w:val="21"/>
        </w:rPr>
      </w:pPr>
    </w:p>
    <w:p w14:paraId="0736A8F7" w14:textId="01F61082" w:rsidR="00AA1AAE" w:rsidRDefault="00AA1AAE" w:rsidP="00AA1AAE">
      <w:pPr>
        <w:pStyle w:val="ListParagraph"/>
        <w:numPr>
          <w:ilvl w:val="0"/>
          <w:numId w:val="18"/>
        </w:numPr>
        <w:autoSpaceDE w:val="0"/>
        <w:autoSpaceDN w:val="0"/>
        <w:adjustRightInd w:val="0"/>
        <w:rPr>
          <w:sz w:val="21"/>
          <w:szCs w:val="21"/>
        </w:rPr>
      </w:pPr>
      <w:r>
        <w:rPr>
          <w:sz w:val="21"/>
          <w:szCs w:val="21"/>
        </w:rPr>
        <w:t>You should then have a terminal window and be ready to work on the Linux OS.</w:t>
      </w:r>
    </w:p>
    <w:p w14:paraId="57E40C1D" w14:textId="168EACDA" w:rsidR="00AA1AAE" w:rsidRDefault="00AA1AAE" w:rsidP="00AA1AAE">
      <w:pPr>
        <w:autoSpaceDE w:val="0"/>
        <w:autoSpaceDN w:val="0"/>
        <w:adjustRightInd w:val="0"/>
        <w:rPr>
          <w:sz w:val="21"/>
          <w:szCs w:val="21"/>
        </w:rPr>
      </w:pPr>
      <w:r>
        <w:rPr>
          <w:noProof/>
          <w:sz w:val="21"/>
          <w:szCs w:val="21"/>
        </w:rPr>
        <w:drawing>
          <wp:anchor distT="0" distB="0" distL="114300" distR="114300" simplePos="0" relativeHeight="251674624" behindDoc="0" locked="0" layoutInCell="1" allowOverlap="1" wp14:anchorId="5B1A6EB2" wp14:editId="16516E89">
            <wp:simplePos x="0" y="0"/>
            <wp:positionH relativeFrom="column">
              <wp:posOffset>542241</wp:posOffset>
            </wp:positionH>
            <wp:positionV relativeFrom="paragraph">
              <wp:posOffset>156955</wp:posOffset>
            </wp:positionV>
            <wp:extent cx="4818185" cy="3923278"/>
            <wp:effectExtent l="0" t="0" r="0" b="1270"/>
            <wp:wrapThrough wrapText="bothSides">
              <wp:wrapPolygon edited="0">
                <wp:start x="0" y="0"/>
                <wp:lineTo x="0" y="21537"/>
                <wp:lineTo x="21523" y="21537"/>
                <wp:lineTo x="21523" y="0"/>
                <wp:lineTo x="0" y="0"/>
              </wp:wrapPolygon>
            </wp:wrapThrough>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18185" cy="3923278"/>
                    </a:xfrm>
                    <a:prstGeom prst="rect">
                      <a:avLst/>
                    </a:prstGeom>
                  </pic:spPr>
                </pic:pic>
              </a:graphicData>
            </a:graphic>
            <wp14:sizeRelH relativeFrom="page">
              <wp14:pctWidth>0</wp14:pctWidth>
            </wp14:sizeRelH>
            <wp14:sizeRelV relativeFrom="page">
              <wp14:pctHeight>0</wp14:pctHeight>
            </wp14:sizeRelV>
          </wp:anchor>
        </w:drawing>
      </w:r>
    </w:p>
    <w:p w14:paraId="67D5C3AF" w14:textId="2452C650" w:rsidR="00AA1AAE" w:rsidRPr="00AA1AAE" w:rsidRDefault="00AA1AAE" w:rsidP="00AA1AAE">
      <w:pPr>
        <w:autoSpaceDE w:val="0"/>
        <w:autoSpaceDN w:val="0"/>
        <w:adjustRightInd w:val="0"/>
        <w:rPr>
          <w:sz w:val="21"/>
          <w:szCs w:val="21"/>
        </w:rPr>
      </w:pPr>
    </w:p>
    <w:p w14:paraId="21B611B4" w14:textId="60D1D7EB" w:rsidR="00AA1AAE" w:rsidRDefault="00AA1AAE" w:rsidP="00C564DE">
      <w:pPr>
        <w:autoSpaceDE w:val="0"/>
        <w:autoSpaceDN w:val="0"/>
        <w:adjustRightInd w:val="0"/>
        <w:rPr>
          <w:sz w:val="21"/>
          <w:szCs w:val="21"/>
        </w:rPr>
      </w:pPr>
    </w:p>
    <w:p w14:paraId="6D552EAE" w14:textId="77ECC105" w:rsidR="00AA1AAE" w:rsidRDefault="00AA1AAE" w:rsidP="00C564DE">
      <w:pPr>
        <w:autoSpaceDE w:val="0"/>
        <w:autoSpaceDN w:val="0"/>
        <w:adjustRightInd w:val="0"/>
        <w:rPr>
          <w:sz w:val="21"/>
          <w:szCs w:val="21"/>
        </w:rPr>
      </w:pPr>
    </w:p>
    <w:p w14:paraId="50B5C7BD" w14:textId="68BC7F4A" w:rsidR="00AA1AAE" w:rsidRDefault="00AA1AAE" w:rsidP="00C564DE">
      <w:pPr>
        <w:autoSpaceDE w:val="0"/>
        <w:autoSpaceDN w:val="0"/>
        <w:adjustRightInd w:val="0"/>
        <w:rPr>
          <w:sz w:val="21"/>
          <w:szCs w:val="21"/>
        </w:rPr>
      </w:pPr>
    </w:p>
    <w:p w14:paraId="226C2DB9" w14:textId="1A1CC2DE" w:rsidR="00AA1AAE" w:rsidRDefault="00AA1AAE" w:rsidP="00C564DE">
      <w:pPr>
        <w:autoSpaceDE w:val="0"/>
        <w:autoSpaceDN w:val="0"/>
        <w:adjustRightInd w:val="0"/>
        <w:rPr>
          <w:sz w:val="21"/>
          <w:szCs w:val="21"/>
        </w:rPr>
      </w:pPr>
    </w:p>
    <w:p w14:paraId="5C6C7E09" w14:textId="7A3A4676" w:rsidR="00AA1AAE" w:rsidRDefault="00AA1AAE" w:rsidP="00C564DE">
      <w:pPr>
        <w:autoSpaceDE w:val="0"/>
        <w:autoSpaceDN w:val="0"/>
        <w:adjustRightInd w:val="0"/>
        <w:rPr>
          <w:sz w:val="21"/>
          <w:szCs w:val="21"/>
        </w:rPr>
      </w:pPr>
    </w:p>
    <w:p w14:paraId="28AE1E7F" w14:textId="3AD4AAE7" w:rsidR="00AA1AAE" w:rsidRDefault="00AA1AAE" w:rsidP="00C564DE">
      <w:pPr>
        <w:autoSpaceDE w:val="0"/>
        <w:autoSpaceDN w:val="0"/>
        <w:adjustRightInd w:val="0"/>
        <w:rPr>
          <w:sz w:val="21"/>
          <w:szCs w:val="21"/>
        </w:rPr>
      </w:pPr>
    </w:p>
    <w:p w14:paraId="0BAD45AD" w14:textId="1156A497" w:rsidR="00AA1AAE" w:rsidRDefault="00AA1AAE" w:rsidP="00C564DE">
      <w:pPr>
        <w:autoSpaceDE w:val="0"/>
        <w:autoSpaceDN w:val="0"/>
        <w:adjustRightInd w:val="0"/>
        <w:rPr>
          <w:sz w:val="21"/>
          <w:szCs w:val="21"/>
        </w:rPr>
      </w:pPr>
    </w:p>
    <w:p w14:paraId="43F4E4CF" w14:textId="24FABCA2" w:rsidR="00AA1AAE" w:rsidRDefault="00AA1AAE" w:rsidP="00C564DE">
      <w:pPr>
        <w:autoSpaceDE w:val="0"/>
        <w:autoSpaceDN w:val="0"/>
        <w:adjustRightInd w:val="0"/>
        <w:rPr>
          <w:sz w:val="21"/>
          <w:szCs w:val="21"/>
        </w:rPr>
      </w:pPr>
    </w:p>
    <w:p w14:paraId="422347C0" w14:textId="5E8473BB" w:rsidR="00AA1AAE" w:rsidRDefault="00AA1AAE" w:rsidP="00C564DE">
      <w:pPr>
        <w:autoSpaceDE w:val="0"/>
        <w:autoSpaceDN w:val="0"/>
        <w:adjustRightInd w:val="0"/>
        <w:rPr>
          <w:sz w:val="21"/>
          <w:szCs w:val="21"/>
        </w:rPr>
      </w:pPr>
    </w:p>
    <w:p w14:paraId="1A58A4C1" w14:textId="55B52F18" w:rsidR="00AA1AAE" w:rsidRDefault="00AA1AAE" w:rsidP="00C564DE">
      <w:pPr>
        <w:autoSpaceDE w:val="0"/>
        <w:autoSpaceDN w:val="0"/>
        <w:adjustRightInd w:val="0"/>
        <w:rPr>
          <w:sz w:val="21"/>
          <w:szCs w:val="21"/>
        </w:rPr>
      </w:pPr>
    </w:p>
    <w:p w14:paraId="22DC814A" w14:textId="0058B7FF" w:rsidR="00AA1AAE" w:rsidRDefault="00AA1AAE" w:rsidP="00C564DE">
      <w:pPr>
        <w:autoSpaceDE w:val="0"/>
        <w:autoSpaceDN w:val="0"/>
        <w:adjustRightInd w:val="0"/>
        <w:rPr>
          <w:sz w:val="21"/>
          <w:szCs w:val="21"/>
        </w:rPr>
      </w:pPr>
    </w:p>
    <w:p w14:paraId="66976962" w14:textId="59B2B3D6" w:rsidR="00AA1AAE" w:rsidRDefault="00AA1AAE" w:rsidP="00C564DE">
      <w:pPr>
        <w:autoSpaceDE w:val="0"/>
        <w:autoSpaceDN w:val="0"/>
        <w:adjustRightInd w:val="0"/>
        <w:rPr>
          <w:sz w:val="21"/>
          <w:szCs w:val="21"/>
        </w:rPr>
      </w:pPr>
    </w:p>
    <w:p w14:paraId="37A9FBCC" w14:textId="77777777" w:rsidR="00AA1AAE" w:rsidRDefault="00AA1AAE" w:rsidP="00C564DE">
      <w:pPr>
        <w:autoSpaceDE w:val="0"/>
        <w:autoSpaceDN w:val="0"/>
        <w:adjustRightInd w:val="0"/>
        <w:rPr>
          <w:sz w:val="21"/>
          <w:szCs w:val="21"/>
        </w:rPr>
      </w:pPr>
    </w:p>
    <w:p w14:paraId="74B8262F" w14:textId="579DDC92" w:rsidR="00AA1AAE" w:rsidRDefault="00AA1AAE" w:rsidP="00C564DE">
      <w:pPr>
        <w:autoSpaceDE w:val="0"/>
        <w:autoSpaceDN w:val="0"/>
        <w:adjustRightInd w:val="0"/>
        <w:rPr>
          <w:sz w:val="21"/>
          <w:szCs w:val="21"/>
        </w:rPr>
      </w:pPr>
    </w:p>
    <w:p w14:paraId="5E23C4D9" w14:textId="04DEB7B1" w:rsidR="00AA1AAE" w:rsidRDefault="00AA1AAE" w:rsidP="00AA1AAE">
      <w:pPr>
        <w:autoSpaceDE w:val="0"/>
        <w:autoSpaceDN w:val="0"/>
        <w:adjustRightInd w:val="0"/>
        <w:rPr>
          <w:sz w:val="21"/>
          <w:szCs w:val="21"/>
        </w:rPr>
      </w:pPr>
    </w:p>
    <w:p w14:paraId="6F39A6C3" w14:textId="11BF8027" w:rsidR="00AA1AAE" w:rsidRDefault="00AA1AAE" w:rsidP="00AA1AAE">
      <w:pPr>
        <w:autoSpaceDE w:val="0"/>
        <w:autoSpaceDN w:val="0"/>
        <w:adjustRightInd w:val="0"/>
        <w:rPr>
          <w:sz w:val="21"/>
          <w:szCs w:val="21"/>
        </w:rPr>
      </w:pPr>
    </w:p>
    <w:p w14:paraId="7AA40EA3" w14:textId="02D28572" w:rsidR="00AA1AAE" w:rsidRDefault="00AA1AAE" w:rsidP="00AA1AAE">
      <w:pPr>
        <w:autoSpaceDE w:val="0"/>
        <w:autoSpaceDN w:val="0"/>
        <w:adjustRightInd w:val="0"/>
        <w:rPr>
          <w:sz w:val="21"/>
          <w:szCs w:val="21"/>
        </w:rPr>
      </w:pPr>
    </w:p>
    <w:p w14:paraId="61560E33" w14:textId="3D6BA5AD" w:rsidR="00AA1AAE" w:rsidRDefault="00AA1AAE" w:rsidP="00AA1AAE">
      <w:pPr>
        <w:autoSpaceDE w:val="0"/>
        <w:autoSpaceDN w:val="0"/>
        <w:adjustRightInd w:val="0"/>
        <w:rPr>
          <w:sz w:val="21"/>
          <w:szCs w:val="21"/>
        </w:rPr>
      </w:pPr>
    </w:p>
    <w:p w14:paraId="65BFC4F2" w14:textId="08F375B9" w:rsidR="00AA1AAE" w:rsidRDefault="00AA1AAE" w:rsidP="00AA1AAE">
      <w:pPr>
        <w:autoSpaceDE w:val="0"/>
        <w:autoSpaceDN w:val="0"/>
        <w:adjustRightInd w:val="0"/>
        <w:rPr>
          <w:sz w:val="21"/>
          <w:szCs w:val="21"/>
        </w:rPr>
      </w:pPr>
    </w:p>
    <w:p w14:paraId="7EF7ECB5" w14:textId="0840C5EE" w:rsidR="00AA1AAE" w:rsidRDefault="00AA1AAE" w:rsidP="00AA1AAE">
      <w:pPr>
        <w:autoSpaceDE w:val="0"/>
        <w:autoSpaceDN w:val="0"/>
        <w:adjustRightInd w:val="0"/>
        <w:rPr>
          <w:sz w:val="21"/>
          <w:szCs w:val="21"/>
        </w:rPr>
      </w:pPr>
    </w:p>
    <w:p w14:paraId="37F5FDC6" w14:textId="73156540" w:rsidR="00AA1AAE" w:rsidRDefault="00AA1AAE" w:rsidP="00AA1AAE">
      <w:pPr>
        <w:autoSpaceDE w:val="0"/>
        <w:autoSpaceDN w:val="0"/>
        <w:adjustRightInd w:val="0"/>
        <w:rPr>
          <w:sz w:val="21"/>
          <w:szCs w:val="21"/>
        </w:rPr>
      </w:pPr>
    </w:p>
    <w:p w14:paraId="16DA3DAA" w14:textId="4D7C6E83" w:rsidR="00AA1AAE" w:rsidRDefault="00AA1AAE" w:rsidP="00AA1AAE">
      <w:pPr>
        <w:autoSpaceDE w:val="0"/>
        <w:autoSpaceDN w:val="0"/>
        <w:adjustRightInd w:val="0"/>
        <w:rPr>
          <w:sz w:val="21"/>
          <w:szCs w:val="21"/>
        </w:rPr>
      </w:pPr>
    </w:p>
    <w:p w14:paraId="39A86391" w14:textId="0C009290" w:rsidR="00AA1AAE" w:rsidRDefault="00AA1AAE" w:rsidP="00AA1AAE">
      <w:pPr>
        <w:autoSpaceDE w:val="0"/>
        <w:autoSpaceDN w:val="0"/>
        <w:adjustRightInd w:val="0"/>
        <w:rPr>
          <w:sz w:val="21"/>
          <w:szCs w:val="21"/>
        </w:rPr>
      </w:pPr>
    </w:p>
    <w:p w14:paraId="0D034C79" w14:textId="52996D3C" w:rsidR="00AA1AAE" w:rsidRDefault="00AA1AAE" w:rsidP="00AA1AAE">
      <w:pPr>
        <w:autoSpaceDE w:val="0"/>
        <w:autoSpaceDN w:val="0"/>
        <w:adjustRightInd w:val="0"/>
        <w:rPr>
          <w:sz w:val="21"/>
          <w:szCs w:val="21"/>
        </w:rPr>
      </w:pPr>
    </w:p>
    <w:p w14:paraId="6300883D" w14:textId="26776627" w:rsidR="00AA1AAE" w:rsidRDefault="00AA1AAE" w:rsidP="00AA1AAE">
      <w:pPr>
        <w:autoSpaceDE w:val="0"/>
        <w:autoSpaceDN w:val="0"/>
        <w:adjustRightInd w:val="0"/>
        <w:rPr>
          <w:sz w:val="21"/>
          <w:szCs w:val="21"/>
        </w:rPr>
      </w:pPr>
    </w:p>
    <w:p w14:paraId="4D969F6A" w14:textId="266E76A8" w:rsidR="00AA1AAE" w:rsidRDefault="00AA1AAE" w:rsidP="00AA1AAE">
      <w:pPr>
        <w:autoSpaceDE w:val="0"/>
        <w:autoSpaceDN w:val="0"/>
        <w:adjustRightInd w:val="0"/>
        <w:rPr>
          <w:sz w:val="21"/>
          <w:szCs w:val="21"/>
        </w:rPr>
      </w:pPr>
    </w:p>
    <w:p w14:paraId="76CADA01" w14:textId="5F1A436F" w:rsidR="00AA1AAE" w:rsidRDefault="00AA1AAE" w:rsidP="00AA1AAE">
      <w:pPr>
        <w:autoSpaceDE w:val="0"/>
        <w:autoSpaceDN w:val="0"/>
        <w:adjustRightInd w:val="0"/>
        <w:rPr>
          <w:sz w:val="21"/>
          <w:szCs w:val="21"/>
        </w:rPr>
      </w:pPr>
    </w:p>
    <w:p w14:paraId="0D99E8E5" w14:textId="38DF5F7F" w:rsidR="00AA1AAE" w:rsidRDefault="00AA1AAE" w:rsidP="00AA1AAE">
      <w:pPr>
        <w:pStyle w:val="Heading1"/>
      </w:pPr>
      <w:r>
        <w:lastRenderedPageBreak/>
        <w:t>Step 3: Install Docker</w:t>
      </w:r>
    </w:p>
    <w:p w14:paraId="6C5F51DE" w14:textId="1FD49D79" w:rsidR="00AA1AAE" w:rsidRDefault="00AA1AAE" w:rsidP="00AA1AAE"/>
    <w:p w14:paraId="3AA9ED1F" w14:textId="61BD823B" w:rsidR="00AA1AAE" w:rsidRDefault="00AA1AAE" w:rsidP="00AA1AAE">
      <w:pPr>
        <w:pStyle w:val="ListParagraph"/>
        <w:numPr>
          <w:ilvl w:val="0"/>
          <w:numId w:val="30"/>
        </w:numPr>
      </w:pPr>
      <w:r>
        <w:t>To know the version of your OS, type the following command in the VM’s command windows:</w:t>
      </w:r>
    </w:p>
    <w:p w14:paraId="3E39FEAE" w14:textId="772D679A" w:rsidR="00AA1AAE" w:rsidRDefault="00AA1AAE" w:rsidP="00AA1AAE"/>
    <w:p w14:paraId="3F9C597F" w14:textId="755AEA49" w:rsidR="00AA1AAE" w:rsidRDefault="00916D14" w:rsidP="00AA1AAE">
      <w:pPr>
        <w:ind w:left="720" w:firstLine="720"/>
        <w:rPr>
          <w:rFonts w:ascii="Courier New" w:hAnsi="Courier New" w:cs="Courier New"/>
        </w:rPr>
      </w:pPr>
      <w:r>
        <w:rPr>
          <w:rFonts w:ascii="Courier New" w:hAnsi="Courier New" w:cs="Courier New"/>
          <w:noProof/>
        </w:rPr>
        <w:drawing>
          <wp:anchor distT="0" distB="0" distL="114300" distR="114300" simplePos="0" relativeHeight="251675648" behindDoc="0" locked="0" layoutInCell="1" allowOverlap="1" wp14:anchorId="69609B7A" wp14:editId="3225F5FE">
            <wp:simplePos x="0" y="0"/>
            <wp:positionH relativeFrom="column">
              <wp:posOffset>1090539</wp:posOffset>
            </wp:positionH>
            <wp:positionV relativeFrom="paragraph">
              <wp:posOffset>429553</wp:posOffset>
            </wp:positionV>
            <wp:extent cx="4001770" cy="3032760"/>
            <wp:effectExtent l="0" t="0" r="0" b="2540"/>
            <wp:wrapThrough wrapText="bothSides">
              <wp:wrapPolygon edited="0">
                <wp:start x="0" y="0"/>
                <wp:lineTo x="0" y="21528"/>
                <wp:lineTo x="21525" y="21528"/>
                <wp:lineTo x="21525" y="0"/>
                <wp:lineTo x="0" y="0"/>
              </wp:wrapPolygon>
            </wp:wrapThrough>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01770" cy="3032760"/>
                    </a:xfrm>
                    <a:prstGeom prst="rect">
                      <a:avLst/>
                    </a:prstGeom>
                  </pic:spPr>
                </pic:pic>
              </a:graphicData>
            </a:graphic>
            <wp14:sizeRelH relativeFrom="page">
              <wp14:pctWidth>0</wp14:pctWidth>
            </wp14:sizeRelH>
            <wp14:sizeRelV relativeFrom="page">
              <wp14:pctHeight>0</wp14:pctHeight>
            </wp14:sizeRelV>
          </wp:anchor>
        </w:drawing>
      </w:r>
      <w:r w:rsidR="00AA1AAE" w:rsidRPr="00AA1AAE">
        <w:rPr>
          <w:rFonts w:ascii="Courier New" w:hAnsi="Courier New" w:cs="Courier New"/>
        </w:rPr>
        <w:t>cat /</w:t>
      </w:r>
      <w:proofErr w:type="spellStart"/>
      <w:r w:rsidR="00AA1AAE" w:rsidRPr="00AA1AAE">
        <w:rPr>
          <w:rFonts w:ascii="Courier New" w:hAnsi="Courier New" w:cs="Courier New"/>
        </w:rPr>
        <w:t>etc</w:t>
      </w:r>
      <w:proofErr w:type="spellEnd"/>
      <w:r w:rsidR="00AA1AAE" w:rsidRPr="00AA1AAE">
        <w:rPr>
          <w:rFonts w:ascii="Courier New" w:hAnsi="Courier New" w:cs="Courier New"/>
        </w:rPr>
        <w:t>/*release*</w:t>
      </w:r>
    </w:p>
    <w:p w14:paraId="3BDAEAA1" w14:textId="58CE5B15" w:rsidR="00916D14" w:rsidRDefault="00916D14" w:rsidP="00AA1AAE">
      <w:pPr>
        <w:ind w:left="720" w:firstLine="720"/>
        <w:rPr>
          <w:rFonts w:ascii="Courier New" w:hAnsi="Courier New" w:cs="Courier New"/>
        </w:rPr>
      </w:pPr>
    </w:p>
    <w:p w14:paraId="7F8923BE" w14:textId="4B2D3E89" w:rsidR="00916D14" w:rsidRDefault="00916D14" w:rsidP="00AA1AAE">
      <w:pPr>
        <w:ind w:left="720" w:firstLine="720"/>
        <w:rPr>
          <w:rFonts w:ascii="Courier New" w:hAnsi="Courier New" w:cs="Courier New"/>
        </w:rPr>
      </w:pPr>
    </w:p>
    <w:p w14:paraId="21C4FA31" w14:textId="1CBEFD46" w:rsidR="00916D14" w:rsidRDefault="00916D14" w:rsidP="00AA1AAE">
      <w:pPr>
        <w:ind w:left="720" w:firstLine="720"/>
        <w:rPr>
          <w:rFonts w:ascii="Courier New" w:hAnsi="Courier New" w:cs="Courier New"/>
        </w:rPr>
      </w:pPr>
    </w:p>
    <w:p w14:paraId="6607273E" w14:textId="3B7953EF" w:rsidR="00916D14" w:rsidRDefault="00916D14" w:rsidP="00AA1AAE">
      <w:pPr>
        <w:ind w:left="720" w:firstLine="720"/>
        <w:rPr>
          <w:rFonts w:ascii="Courier New" w:hAnsi="Courier New" w:cs="Courier New"/>
        </w:rPr>
      </w:pPr>
    </w:p>
    <w:p w14:paraId="3895CC92" w14:textId="65D5C139" w:rsidR="00916D14" w:rsidRDefault="00916D14" w:rsidP="00AA1AAE">
      <w:pPr>
        <w:ind w:left="720" w:firstLine="720"/>
        <w:rPr>
          <w:rFonts w:ascii="Courier New" w:hAnsi="Courier New" w:cs="Courier New"/>
        </w:rPr>
      </w:pPr>
    </w:p>
    <w:p w14:paraId="54628CC9" w14:textId="63BFD621" w:rsidR="00916D14" w:rsidRDefault="00916D14" w:rsidP="00AA1AAE">
      <w:pPr>
        <w:ind w:left="720" w:firstLine="720"/>
        <w:rPr>
          <w:rFonts w:ascii="Courier New" w:hAnsi="Courier New" w:cs="Courier New"/>
        </w:rPr>
      </w:pPr>
    </w:p>
    <w:p w14:paraId="5186AB65" w14:textId="366A21C0" w:rsidR="00916D14" w:rsidRDefault="00916D14" w:rsidP="00AA1AAE">
      <w:pPr>
        <w:ind w:left="720" w:firstLine="720"/>
        <w:rPr>
          <w:rFonts w:ascii="Courier New" w:hAnsi="Courier New" w:cs="Courier New"/>
        </w:rPr>
      </w:pPr>
    </w:p>
    <w:p w14:paraId="209D9759" w14:textId="58C3E794" w:rsidR="00916D14" w:rsidRDefault="00916D14" w:rsidP="00AA1AAE">
      <w:pPr>
        <w:ind w:left="720" w:firstLine="720"/>
        <w:rPr>
          <w:rFonts w:ascii="Courier New" w:hAnsi="Courier New" w:cs="Courier New"/>
        </w:rPr>
      </w:pPr>
    </w:p>
    <w:p w14:paraId="6E980615" w14:textId="592E545B" w:rsidR="00916D14" w:rsidRDefault="00916D14" w:rsidP="00AA1AAE">
      <w:pPr>
        <w:ind w:left="720" w:firstLine="720"/>
        <w:rPr>
          <w:rFonts w:ascii="Courier New" w:hAnsi="Courier New" w:cs="Courier New"/>
        </w:rPr>
      </w:pPr>
    </w:p>
    <w:p w14:paraId="6167034B" w14:textId="47F64517" w:rsidR="00916D14" w:rsidRDefault="00916D14" w:rsidP="00AA1AAE">
      <w:pPr>
        <w:ind w:left="720" w:firstLine="720"/>
        <w:rPr>
          <w:rFonts w:ascii="Courier New" w:hAnsi="Courier New" w:cs="Courier New"/>
        </w:rPr>
      </w:pPr>
    </w:p>
    <w:p w14:paraId="4DC54BF6" w14:textId="24FFF695" w:rsidR="00916D14" w:rsidRDefault="00916D14" w:rsidP="00AA1AAE">
      <w:pPr>
        <w:ind w:left="720" w:firstLine="720"/>
        <w:rPr>
          <w:rFonts w:ascii="Courier New" w:hAnsi="Courier New" w:cs="Courier New"/>
        </w:rPr>
      </w:pPr>
    </w:p>
    <w:p w14:paraId="0AA38048" w14:textId="3D7D0EF1" w:rsidR="00916D14" w:rsidRDefault="00916D14" w:rsidP="00AA1AAE">
      <w:pPr>
        <w:ind w:left="720" w:firstLine="720"/>
        <w:rPr>
          <w:rFonts w:ascii="Courier New" w:hAnsi="Courier New" w:cs="Courier New"/>
        </w:rPr>
      </w:pPr>
    </w:p>
    <w:p w14:paraId="01B303A7" w14:textId="4B9FD7D0" w:rsidR="00916D14" w:rsidRDefault="00916D14" w:rsidP="00AA1AAE">
      <w:pPr>
        <w:ind w:left="720" w:firstLine="720"/>
        <w:rPr>
          <w:rFonts w:ascii="Courier New" w:hAnsi="Courier New" w:cs="Courier New"/>
        </w:rPr>
      </w:pPr>
    </w:p>
    <w:p w14:paraId="4E271E9B" w14:textId="4DCDFB32" w:rsidR="00916D14" w:rsidRDefault="00916D14" w:rsidP="00AA1AAE">
      <w:pPr>
        <w:ind w:left="720" w:firstLine="720"/>
        <w:rPr>
          <w:rFonts w:ascii="Courier New" w:hAnsi="Courier New" w:cs="Courier New"/>
        </w:rPr>
      </w:pPr>
    </w:p>
    <w:p w14:paraId="722A93AA" w14:textId="666FCD2D" w:rsidR="00916D14" w:rsidRDefault="00916D14" w:rsidP="00AA1AAE">
      <w:pPr>
        <w:ind w:left="720" w:firstLine="720"/>
        <w:rPr>
          <w:rFonts w:ascii="Courier New" w:hAnsi="Courier New" w:cs="Courier New"/>
        </w:rPr>
      </w:pPr>
    </w:p>
    <w:p w14:paraId="6A1F3141" w14:textId="49B178C2" w:rsidR="00916D14" w:rsidRDefault="00916D14" w:rsidP="00AA1AAE">
      <w:pPr>
        <w:ind w:left="720" w:firstLine="720"/>
        <w:rPr>
          <w:rFonts w:ascii="Courier New" w:hAnsi="Courier New" w:cs="Courier New"/>
        </w:rPr>
      </w:pPr>
    </w:p>
    <w:p w14:paraId="387284C4" w14:textId="1C5C2853" w:rsidR="00916D14" w:rsidRDefault="00916D14" w:rsidP="00AA1AAE">
      <w:pPr>
        <w:ind w:left="720" w:firstLine="720"/>
        <w:rPr>
          <w:rFonts w:ascii="Courier New" w:hAnsi="Courier New" w:cs="Courier New"/>
        </w:rPr>
      </w:pPr>
    </w:p>
    <w:p w14:paraId="1683B8D1" w14:textId="5655FA66" w:rsidR="00916D14" w:rsidRDefault="00916D14" w:rsidP="00AA1AAE">
      <w:pPr>
        <w:ind w:left="720" w:firstLine="720"/>
        <w:rPr>
          <w:rFonts w:ascii="Courier New" w:hAnsi="Courier New" w:cs="Courier New"/>
        </w:rPr>
      </w:pPr>
    </w:p>
    <w:p w14:paraId="3B73F80B" w14:textId="6AFF816E" w:rsidR="00916D14" w:rsidRDefault="00916D14" w:rsidP="00AA1AAE">
      <w:pPr>
        <w:ind w:left="720" w:firstLine="720"/>
        <w:rPr>
          <w:rFonts w:ascii="Courier New" w:hAnsi="Courier New" w:cs="Courier New"/>
        </w:rPr>
      </w:pPr>
    </w:p>
    <w:p w14:paraId="67154515" w14:textId="78577A5C" w:rsidR="00916D14" w:rsidRDefault="00916D14" w:rsidP="00AA1AAE">
      <w:pPr>
        <w:ind w:left="720" w:firstLine="720"/>
        <w:rPr>
          <w:rFonts w:ascii="Courier New" w:hAnsi="Courier New" w:cs="Courier New"/>
        </w:rPr>
      </w:pPr>
    </w:p>
    <w:p w14:paraId="6F0D9605" w14:textId="12C50B29" w:rsidR="00916D14" w:rsidRDefault="00916D14" w:rsidP="00916D14">
      <w:pPr>
        <w:pStyle w:val="ListParagraph"/>
        <w:numPr>
          <w:ilvl w:val="0"/>
          <w:numId w:val="30"/>
        </w:numPr>
      </w:pPr>
      <w:r>
        <w:t xml:space="preserve">From the Firefox browser inside the VM, </w:t>
      </w:r>
      <w:proofErr w:type="gramStart"/>
      <w:r>
        <w:t>Go</w:t>
      </w:r>
      <w:proofErr w:type="gramEnd"/>
      <w:r>
        <w:t xml:space="preserve"> to docs.docker.com and click on Download and Install.</w:t>
      </w:r>
    </w:p>
    <w:p w14:paraId="4D4D4C5B" w14:textId="268D0E00" w:rsidR="00916D14" w:rsidRDefault="00916D14" w:rsidP="00916D14">
      <w:pPr>
        <w:pStyle w:val="ListParagraph"/>
        <w:numPr>
          <w:ilvl w:val="0"/>
          <w:numId w:val="30"/>
        </w:numPr>
      </w:pPr>
      <w:r>
        <w:t>Click on Docker for Linux.</w:t>
      </w:r>
    </w:p>
    <w:p w14:paraId="0C5ED16C" w14:textId="1947D505" w:rsidR="00916D14" w:rsidRDefault="00916D14" w:rsidP="00916D14">
      <w:pPr>
        <w:pStyle w:val="ListParagraph"/>
        <w:numPr>
          <w:ilvl w:val="0"/>
          <w:numId w:val="30"/>
        </w:numPr>
      </w:pPr>
      <w:r>
        <w:t>Click on Ubuntu.</w:t>
      </w:r>
    </w:p>
    <w:p w14:paraId="430241F1" w14:textId="0EED53D4" w:rsidR="00916D14" w:rsidRDefault="00916D14" w:rsidP="00916D14">
      <w:pPr>
        <w:pStyle w:val="ListParagraph"/>
        <w:numPr>
          <w:ilvl w:val="0"/>
          <w:numId w:val="30"/>
        </w:numPr>
      </w:pPr>
      <w:r>
        <w:t>Uninstall old versions of docker by running the following command.</w:t>
      </w:r>
    </w:p>
    <w:p w14:paraId="78DA166A" w14:textId="5D1D1805" w:rsidR="00916D14" w:rsidRPr="00916D14" w:rsidRDefault="00916D14" w:rsidP="00916D1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ind w:left="630"/>
        <w:rPr>
          <w:rFonts w:ascii="Courier New" w:hAnsi="Courier New" w:cs="Courier New"/>
          <w:sz w:val="20"/>
          <w:szCs w:val="20"/>
        </w:rPr>
      </w:pPr>
      <w:proofErr w:type="spellStart"/>
      <w:r w:rsidRPr="00916D14">
        <w:rPr>
          <w:rFonts w:ascii="Courier New" w:hAnsi="Courier New" w:cs="Courier New"/>
          <w:color w:val="658B00"/>
          <w:sz w:val="20"/>
          <w:szCs w:val="20"/>
        </w:rPr>
        <w:t>sudo</w:t>
      </w:r>
      <w:proofErr w:type="spellEnd"/>
      <w:r w:rsidRPr="00916D14">
        <w:rPr>
          <w:rFonts w:ascii="Courier New" w:hAnsi="Courier New" w:cs="Courier New"/>
          <w:color w:val="658B00"/>
          <w:sz w:val="20"/>
          <w:szCs w:val="20"/>
        </w:rPr>
        <w:t xml:space="preserve"> </w:t>
      </w:r>
      <w:r w:rsidRPr="00916D14">
        <w:rPr>
          <w:rFonts w:ascii="Courier New" w:hAnsi="Courier New" w:cs="Courier New"/>
          <w:sz w:val="20"/>
          <w:szCs w:val="20"/>
        </w:rPr>
        <w:t xml:space="preserve">apt-get remove docker docker-engine docker.io </w:t>
      </w:r>
      <w:proofErr w:type="spellStart"/>
      <w:r w:rsidRPr="00916D14">
        <w:rPr>
          <w:rFonts w:ascii="Courier New" w:hAnsi="Courier New" w:cs="Courier New"/>
          <w:sz w:val="20"/>
          <w:szCs w:val="20"/>
        </w:rPr>
        <w:t>containerd</w:t>
      </w:r>
      <w:proofErr w:type="spellEnd"/>
      <w:r w:rsidRPr="00916D14">
        <w:rPr>
          <w:rFonts w:ascii="Courier New" w:hAnsi="Courier New" w:cs="Courier New"/>
          <w:sz w:val="20"/>
          <w:szCs w:val="20"/>
        </w:rPr>
        <w:t xml:space="preserve"> </w:t>
      </w:r>
      <w:proofErr w:type="spellStart"/>
      <w:r w:rsidRPr="00916D14">
        <w:rPr>
          <w:rFonts w:ascii="Courier New" w:hAnsi="Courier New" w:cs="Courier New"/>
          <w:sz w:val="20"/>
          <w:szCs w:val="20"/>
        </w:rPr>
        <w:t>runc</w:t>
      </w:r>
      <w:proofErr w:type="spellEnd"/>
    </w:p>
    <w:p w14:paraId="41B5B419" w14:textId="46D97855" w:rsidR="00916D14" w:rsidRPr="00916D14" w:rsidRDefault="00916D14" w:rsidP="00916D14">
      <w:pPr>
        <w:pStyle w:val="ListParagraph"/>
        <w:ind w:left="630"/>
        <w:rPr>
          <w:rFonts w:ascii="Courier New" w:hAnsi="Courier New" w:cs="Courier New"/>
        </w:rPr>
      </w:pPr>
    </w:p>
    <w:p w14:paraId="0369EAA9" w14:textId="7489565D" w:rsidR="00916D14" w:rsidRPr="00916D14" w:rsidRDefault="00916D14" w:rsidP="00916D14">
      <w:pPr>
        <w:rPr>
          <w:rFonts w:ascii="Courier New" w:hAnsi="Courier New" w:cs="Courier New"/>
        </w:rPr>
      </w:pPr>
      <w:r>
        <w:rPr>
          <w:noProof/>
        </w:rPr>
        <w:drawing>
          <wp:anchor distT="0" distB="0" distL="114300" distR="114300" simplePos="0" relativeHeight="251676672" behindDoc="0" locked="0" layoutInCell="1" allowOverlap="1" wp14:anchorId="6BA8F6E2" wp14:editId="5A4EFF2C">
            <wp:simplePos x="0" y="0"/>
            <wp:positionH relativeFrom="column">
              <wp:posOffset>1076960</wp:posOffset>
            </wp:positionH>
            <wp:positionV relativeFrom="paragraph">
              <wp:posOffset>15240</wp:posOffset>
            </wp:positionV>
            <wp:extent cx="3432175" cy="2630170"/>
            <wp:effectExtent l="0" t="0" r="0" b="0"/>
            <wp:wrapThrough wrapText="bothSides">
              <wp:wrapPolygon edited="0">
                <wp:start x="0" y="0"/>
                <wp:lineTo x="0" y="21485"/>
                <wp:lineTo x="21500" y="21485"/>
                <wp:lineTo x="21500" y="0"/>
                <wp:lineTo x="0" y="0"/>
              </wp:wrapPolygon>
            </wp:wrapThrough>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32175" cy="2630170"/>
                    </a:xfrm>
                    <a:prstGeom prst="rect">
                      <a:avLst/>
                    </a:prstGeom>
                  </pic:spPr>
                </pic:pic>
              </a:graphicData>
            </a:graphic>
            <wp14:sizeRelH relativeFrom="page">
              <wp14:pctWidth>0</wp14:pctWidth>
            </wp14:sizeRelH>
            <wp14:sizeRelV relativeFrom="page">
              <wp14:pctHeight>0</wp14:pctHeight>
            </wp14:sizeRelV>
          </wp:anchor>
        </w:drawing>
      </w:r>
    </w:p>
    <w:p w14:paraId="1A49D3E5" w14:textId="53C316C2" w:rsidR="00916D14" w:rsidRDefault="00916D14" w:rsidP="00916D14"/>
    <w:p w14:paraId="7E4CFCBF" w14:textId="1895269A" w:rsidR="00916D14" w:rsidRDefault="00916D14" w:rsidP="00916D14"/>
    <w:p w14:paraId="2CF6A90E" w14:textId="0DC04007" w:rsidR="00916D14" w:rsidRDefault="00916D14" w:rsidP="00916D14"/>
    <w:p w14:paraId="2364FA07" w14:textId="73D89BD5" w:rsidR="00916D14" w:rsidRDefault="00916D14" w:rsidP="00916D14"/>
    <w:p w14:paraId="57DF2A8C" w14:textId="2770138E" w:rsidR="00916D14" w:rsidRDefault="00916D14" w:rsidP="00916D14"/>
    <w:p w14:paraId="11AAE822" w14:textId="64982702" w:rsidR="00916D14" w:rsidRDefault="00916D14" w:rsidP="00916D14"/>
    <w:p w14:paraId="3C1D5C95" w14:textId="4D758656" w:rsidR="00916D14" w:rsidRDefault="00916D14" w:rsidP="00916D14"/>
    <w:p w14:paraId="30AF72A6" w14:textId="55CE293D" w:rsidR="00916D14" w:rsidRDefault="00916D14" w:rsidP="00916D14"/>
    <w:p w14:paraId="6110E851" w14:textId="60AD5F7D" w:rsidR="00916D14" w:rsidRDefault="00916D14" w:rsidP="00916D14"/>
    <w:p w14:paraId="7635261C" w14:textId="7003E8FE" w:rsidR="00916D14" w:rsidRDefault="00916D14" w:rsidP="00916D14"/>
    <w:p w14:paraId="610E5CF8" w14:textId="7F118A4E" w:rsidR="00916D14" w:rsidRDefault="00916D14" w:rsidP="00916D14"/>
    <w:p w14:paraId="5EF3C7F9" w14:textId="494B7C30" w:rsidR="00916D14" w:rsidRDefault="00916D14" w:rsidP="00916D14"/>
    <w:p w14:paraId="6FE82A61" w14:textId="38AECF7D" w:rsidR="00916D14" w:rsidRDefault="00916D14" w:rsidP="00916D14"/>
    <w:p w14:paraId="255AB8D1" w14:textId="2470EB91" w:rsidR="00916D14" w:rsidRDefault="00916D14" w:rsidP="00916D14"/>
    <w:p w14:paraId="1B09D1A6" w14:textId="62BC9B14" w:rsidR="00916D14" w:rsidRDefault="00916D14" w:rsidP="00916D14"/>
    <w:p w14:paraId="78963CEE" w14:textId="36AC8187" w:rsidR="00916D14" w:rsidRDefault="00916D14" w:rsidP="00916D14"/>
    <w:p w14:paraId="7BCE5643" w14:textId="77777777" w:rsidR="00916D14" w:rsidRPr="00916D14" w:rsidRDefault="00916D14" w:rsidP="00916D14">
      <w:pPr>
        <w:shd w:val="clear" w:color="auto" w:fill="FFFFFF"/>
        <w:spacing w:line="360" w:lineRule="atLeast"/>
        <w:rPr>
          <w:rFonts w:ascii="Open Sans" w:hAnsi="Open Sans" w:cs="Open Sans"/>
          <w:color w:val="33444D"/>
          <w:sz w:val="21"/>
          <w:szCs w:val="21"/>
        </w:rPr>
      </w:pPr>
      <w:r w:rsidRPr="00916D14">
        <w:rPr>
          <w:rFonts w:ascii="Open Sans" w:hAnsi="Open Sans" w:cs="Open Sans"/>
          <w:color w:val="33444D"/>
          <w:sz w:val="21"/>
          <w:szCs w:val="21"/>
        </w:rPr>
        <w:t>It’s OK if </w:t>
      </w:r>
      <w:r w:rsidRPr="00916D14">
        <w:rPr>
          <w:rFonts w:ascii="Menlo" w:hAnsi="Menlo" w:cs="Menlo"/>
          <w:color w:val="33444D"/>
          <w:sz w:val="19"/>
          <w:szCs w:val="19"/>
        </w:rPr>
        <w:t>apt-get</w:t>
      </w:r>
      <w:r w:rsidRPr="00916D14">
        <w:rPr>
          <w:rFonts w:ascii="Open Sans" w:hAnsi="Open Sans" w:cs="Open Sans"/>
          <w:color w:val="33444D"/>
          <w:sz w:val="21"/>
          <w:szCs w:val="21"/>
        </w:rPr>
        <w:t> reports that none of these packages are installed.</w:t>
      </w:r>
    </w:p>
    <w:p w14:paraId="35D04CD0" w14:textId="77777777" w:rsidR="00916D14" w:rsidRPr="00916D14" w:rsidRDefault="00916D14" w:rsidP="00916D14"/>
    <w:p w14:paraId="12F1F6AE" w14:textId="4E3D6632" w:rsidR="00916D14" w:rsidRDefault="00916D14" w:rsidP="00916D14">
      <w:pPr>
        <w:pStyle w:val="ListParagraph"/>
        <w:numPr>
          <w:ilvl w:val="0"/>
          <w:numId w:val="30"/>
        </w:numPr>
      </w:pPr>
      <w:r>
        <w:t>In the docker web site, scroll down to the part with title ‘Install using the convenience script’.</w:t>
      </w:r>
    </w:p>
    <w:p w14:paraId="24865958" w14:textId="77777777" w:rsidR="00D02F84" w:rsidRDefault="00D02F84" w:rsidP="00D02F84">
      <w:pPr>
        <w:pStyle w:val="ListParagraph"/>
        <w:ind w:left="630"/>
      </w:pPr>
    </w:p>
    <w:p w14:paraId="5B961FB2" w14:textId="4B6F50E6" w:rsidR="00916D14" w:rsidRDefault="00916D14" w:rsidP="00916D14">
      <w:pPr>
        <w:pStyle w:val="ListParagraph"/>
        <w:numPr>
          <w:ilvl w:val="0"/>
          <w:numId w:val="30"/>
        </w:numPr>
      </w:pPr>
      <w:r>
        <w:t>Run the following command to download the script.</w:t>
      </w:r>
    </w:p>
    <w:p w14:paraId="682D51D5" w14:textId="77777777" w:rsidR="00916D14" w:rsidRPr="00916D14" w:rsidRDefault="00916D14" w:rsidP="00916D14">
      <w:pPr>
        <w:pStyle w:val="HTMLPreformatted"/>
        <w:spacing w:after="150"/>
        <w:ind w:left="630"/>
      </w:pPr>
      <w:r w:rsidRPr="00916D14">
        <w:rPr>
          <w:rStyle w:val="HTMLCode"/>
          <w:rFonts w:eastAsiaTheme="majorEastAsia"/>
        </w:rPr>
        <w:t xml:space="preserve">curl </w:t>
      </w:r>
      <w:r w:rsidRPr="00916D14">
        <w:rPr>
          <w:rStyle w:val="nt"/>
          <w:rFonts w:eastAsiaTheme="majorEastAsia"/>
          <w:color w:val="8B008B"/>
        </w:rPr>
        <w:t>-</w:t>
      </w:r>
      <w:proofErr w:type="spellStart"/>
      <w:r w:rsidRPr="00916D14">
        <w:rPr>
          <w:rStyle w:val="nt"/>
          <w:rFonts w:eastAsiaTheme="majorEastAsia"/>
          <w:color w:val="8B008B"/>
        </w:rPr>
        <w:t>fsSL</w:t>
      </w:r>
      <w:proofErr w:type="spellEnd"/>
      <w:r w:rsidRPr="00916D14">
        <w:rPr>
          <w:rStyle w:val="HTMLCode"/>
          <w:rFonts w:eastAsiaTheme="majorEastAsia"/>
        </w:rPr>
        <w:t xml:space="preserve"> https://get.docker.com </w:t>
      </w:r>
      <w:r w:rsidRPr="00916D14">
        <w:rPr>
          <w:rStyle w:val="nt"/>
          <w:rFonts w:eastAsiaTheme="majorEastAsia"/>
          <w:color w:val="8B008B"/>
        </w:rPr>
        <w:t>-o</w:t>
      </w:r>
      <w:r w:rsidRPr="00916D14">
        <w:rPr>
          <w:rStyle w:val="HTMLCode"/>
          <w:rFonts w:eastAsiaTheme="majorEastAsia"/>
        </w:rPr>
        <w:t xml:space="preserve"> get-docker.sh</w:t>
      </w:r>
    </w:p>
    <w:p w14:paraId="087F7402" w14:textId="10D202EC" w:rsidR="00916D14" w:rsidRDefault="00916D14" w:rsidP="00916D14">
      <w:pPr>
        <w:pStyle w:val="ListParagraph"/>
        <w:ind w:left="630"/>
      </w:pPr>
      <w:r>
        <w:t>Note: if you get an error saying that the command curl is not installed. Run the following command to install curl then go back and run the command to install the script.</w:t>
      </w:r>
    </w:p>
    <w:p w14:paraId="63C6D5A0" w14:textId="5DFE3650" w:rsidR="00916D14" w:rsidRDefault="00916D14" w:rsidP="00916D14">
      <w:pPr>
        <w:pStyle w:val="ListParagraph"/>
        <w:ind w:left="630"/>
      </w:pPr>
    </w:p>
    <w:p w14:paraId="7C767712" w14:textId="0D178F97" w:rsidR="00916D14" w:rsidRPr="00916D14" w:rsidRDefault="00916D14" w:rsidP="00916D14">
      <w:pPr>
        <w:pStyle w:val="ListParagraph"/>
        <w:ind w:left="630"/>
        <w:rPr>
          <w:rFonts w:ascii="Courier New" w:hAnsi="Courier New" w:cs="Courier New"/>
        </w:rPr>
      </w:pPr>
      <w:proofErr w:type="spellStart"/>
      <w:r w:rsidRPr="00916D14">
        <w:rPr>
          <w:rFonts w:ascii="Courier New" w:hAnsi="Courier New" w:cs="Courier New"/>
        </w:rPr>
        <w:t>sudo</w:t>
      </w:r>
      <w:proofErr w:type="spellEnd"/>
      <w:r w:rsidRPr="00916D14">
        <w:rPr>
          <w:rFonts w:ascii="Courier New" w:hAnsi="Courier New" w:cs="Courier New"/>
        </w:rPr>
        <w:t xml:space="preserve"> apt install curl</w:t>
      </w:r>
    </w:p>
    <w:p w14:paraId="05C76A15" w14:textId="77777777" w:rsidR="00D02F84" w:rsidRDefault="00D02F84" w:rsidP="00D02F84">
      <w:pPr>
        <w:pStyle w:val="ListParagraph"/>
        <w:ind w:left="630"/>
      </w:pPr>
    </w:p>
    <w:p w14:paraId="493B5BDA" w14:textId="0CC8934B" w:rsidR="00916D14" w:rsidRDefault="00916D14" w:rsidP="00916D14">
      <w:pPr>
        <w:pStyle w:val="ListParagraph"/>
        <w:numPr>
          <w:ilvl w:val="0"/>
          <w:numId w:val="30"/>
        </w:numPr>
      </w:pPr>
      <w:r>
        <w:t>Run the following command to run the script.</w:t>
      </w:r>
    </w:p>
    <w:p w14:paraId="4ED2EC85" w14:textId="77777777" w:rsidR="00D02F84" w:rsidRDefault="00D02F84" w:rsidP="00916D14">
      <w:pPr>
        <w:pStyle w:val="HTMLPreformatted"/>
        <w:spacing w:after="150"/>
        <w:ind w:left="630"/>
        <w:rPr>
          <w:rStyle w:val="nb"/>
          <w:rFonts w:eastAsiaTheme="majorEastAsia"/>
          <w:color w:val="658B00"/>
        </w:rPr>
      </w:pPr>
    </w:p>
    <w:p w14:paraId="12807DDC" w14:textId="7467D7E9" w:rsidR="00916D14" w:rsidRPr="00916D14" w:rsidRDefault="00916D14" w:rsidP="00916D14">
      <w:pPr>
        <w:pStyle w:val="HTMLPreformatted"/>
        <w:spacing w:after="150"/>
        <w:ind w:left="630"/>
      </w:pPr>
      <w:proofErr w:type="spellStart"/>
      <w:r w:rsidRPr="00916D14">
        <w:rPr>
          <w:rStyle w:val="nb"/>
          <w:rFonts w:eastAsiaTheme="majorEastAsia"/>
          <w:color w:val="658B00"/>
        </w:rPr>
        <w:t>sudo</w:t>
      </w:r>
      <w:proofErr w:type="spellEnd"/>
      <w:r w:rsidRPr="00916D14">
        <w:rPr>
          <w:rStyle w:val="nb"/>
          <w:rFonts w:eastAsiaTheme="majorEastAsia"/>
          <w:color w:val="658B00"/>
        </w:rPr>
        <w:t xml:space="preserve"> </w:t>
      </w:r>
      <w:proofErr w:type="spellStart"/>
      <w:r w:rsidRPr="00916D14">
        <w:rPr>
          <w:rStyle w:val="HTMLCode"/>
          <w:rFonts w:eastAsiaTheme="majorEastAsia"/>
        </w:rPr>
        <w:t>sh</w:t>
      </w:r>
      <w:proofErr w:type="spellEnd"/>
      <w:r w:rsidRPr="00916D14">
        <w:rPr>
          <w:rStyle w:val="HTMLCode"/>
          <w:rFonts w:eastAsiaTheme="majorEastAsia"/>
        </w:rPr>
        <w:t xml:space="preserve"> get-docker.sh</w:t>
      </w:r>
    </w:p>
    <w:p w14:paraId="53F4A698" w14:textId="43192980" w:rsidR="00916D14" w:rsidRDefault="00916D14" w:rsidP="00916D14">
      <w:pPr>
        <w:pStyle w:val="ListParagraph"/>
        <w:numPr>
          <w:ilvl w:val="0"/>
          <w:numId w:val="30"/>
        </w:numPr>
      </w:pPr>
      <w:r>
        <w:t>The installation takes few minutes to be completed.</w:t>
      </w:r>
    </w:p>
    <w:p w14:paraId="3759DCB5" w14:textId="34ABA0D1" w:rsidR="00916D14" w:rsidRDefault="00916D14" w:rsidP="00916D14">
      <w:pPr>
        <w:pStyle w:val="ListParagraph"/>
        <w:numPr>
          <w:ilvl w:val="0"/>
          <w:numId w:val="30"/>
        </w:numPr>
      </w:pPr>
      <w:r>
        <w:t>Run the following command to know the version of the installed Docker engine.</w:t>
      </w:r>
    </w:p>
    <w:p w14:paraId="37453BF5" w14:textId="7619EB29" w:rsidR="00BD03BE" w:rsidRDefault="00BD03BE" w:rsidP="00BD03BE">
      <w:pPr>
        <w:pStyle w:val="ListParagraph"/>
        <w:ind w:left="630"/>
      </w:pPr>
    </w:p>
    <w:p w14:paraId="5B5F76D5" w14:textId="4A82C6A9" w:rsidR="00BD03BE" w:rsidRDefault="00BD03BE" w:rsidP="00BD03BE">
      <w:pPr>
        <w:pStyle w:val="ListParagraph"/>
        <w:ind w:left="630"/>
        <w:rPr>
          <w:rFonts w:ascii="Courier New" w:hAnsi="Courier New" w:cs="Courier New"/>
        </w:rPr>
      </w:pPr>
      <w:proofErr w:type="spellStart"/>
      <w:r w:rsidRPr="00BD03BE">
        <w:rPr>
          <w:rFonts w:ascii="Courier New" w:hAnsi="Courier New" w:cs="Courier New"/>
        </w:rPr>
        <w:t>sudo</w:t>
      </w:r>
      <w:proofErr w:type="spellEnd"/>
      <w:r w:rsidRPr="00BD03BE">
        <w:rPr>
          <w:rFonts w:ascii="Courier New" w:hAnsi="Courier New" w:cs="Courier New"/>
        </w:rPr>
        <w:t xml:space="preserve"> docker version</w:t>
      </w:r>
    </w:p>
    <w:p w14:paraId="160C1CA9" w14:textId="2C18EE3B" w:rsidR="00BD03BE" w:rsidRDefault="00BD03BE" w:rsidP="00BD03BE">
      <w:pPr>
        <w:pStyle w:val="ListParagraph"/>
        <w:ind w:left="630"/>
        <w:rPr>
          <w:rFonts w:ascii="Courier New" w:hAnsi="Courier New" w:cs="Courier New"/>
        </w:rPr>
      </w:pPr>
      <w:r>
        <w:rPr>
          <w:rFonts w:ascii="Courier New" w:hAnsi="Courier New" w:cs="Courier New"/>
          <w:noProof/>
        </w:rPr>
        <w:drawing>
          <wp:anchor distT="0" distB="0" distL="114300" distR="114300" simplePos="0" relativeHeight="251677696" behindDoc="0" locked="0" layoutInCell="1" allowOverlap="1" wp14:anchorId="273A62B0" wp14:editId="0E53FFBB">
            <wp:simplePos x="0" y="0"/>
            <wp:positionH relativeFrom="column">
              <wp:posOffset>1357483</wp:posOffset>
            </wp:positionH>
            <wp:positionV relativeFrom="paragraph">
              <wp:posOffset>154501</wp:posOffset>
            </wp:positionV>
            <wp:extent cx="3622040" cy="2688590"/>
            <wp:effectExtent l="0" t="0" r="0" b="3810"/>
            <wp:wrapThrough wrapText="bothSides">
              <wp:wrapPolygon edited="0">
                <wp:start x="0" y="0"/>
                <wp:lineTo x="0" y="21529"/>
                <wp:lineTo x="21509" y="21529"/>
                <wp:lineTo x="21509" y="0"/>
                <wp:lineTo x="0" y="0"/>
              </wp:wrapPolygon>
            </wp:wrapThrough>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22040" cy="2688590"/>
                    </a:xfrm>
                    <a:prstGeom prst="rect">
                      <a:avLst/>
                    </a:prstGeom>
                  </pic:spPr>
                </pic:pic>
              </a:graphicData>
            </a:graphic>
            <wp14:sizeRelH relativeFrom="page">
              <wp14:pctWidth>0</wp14:pctWidth>
            </wp14:sizeRelH>
            <wp14:sizeRelV relativeFrom="page">
              <wp14:pctHeight>0</wp14:pctHeight>
            </wp14:sizeRelV>
          </wp:anchor>
        </w:drawing>
      </w:r>
    </w:p>
    <w:p w14:paraId="426F16E8" w14:textId="4911F30E" w:rsidR="00BD03BE" w:rsidRDefault="00BD03BE" w:rsidP="00BD03BE">
      <w:pPr>
        <w:pStyle w:val="ListParagraph"/>
        <w:ind w:left="630"/>
        <w:rPr>
          <w:rFonts w:ascii="Courier New" w:hAnsi="Courier New" w:cs="Courier New"/>
        </w:rPr>
      </w:pPr>
    </w:p>
    <w:p w14:paraId="229BAAB2" w14:textId="2AF72704" w:rsidR="00BD03BE" w:rsidRDefault="00BD03BE" w:rsidP="00BD03BE">
      <w:pPr>
        <w:pStyle w:val="ListParagraph"/>
        <w:ind w:left="630"/>
        <w:rPr>
          <w:rFonts w:ascii="Courier New" w:hAnsi="Courier New" w:cs="Courier New"/>
        </w:rPr>
      </w:pPr>
    </w:p>
    <w:p w14:paraId="41D8B40A" w14:textId="537811B1" w:rsidR="00BD03BE" w:rsidRDefault="00BD03BE" w:rsidP="00BD03BE">
      <w:pPr>
        <w:pStyle w:val="ListParagraph"/>
        <w:ind w:left="630"/>
        <w:rPr>
          <w:rFonts w:ascii="Courier New" w:hAnsi="Courier New" w:cs="Courier New"/>
        </w:rPr>
      </w:pPr>
    </w:p>
    <w:p w14:paraId="404B9F59" w14:textId="64F873C1" w:rsidR="00BD03BE" w:rsidRDefault="00BD03BE" w:rsidP="00BD03BE">
      <w:pPr>
        <w:pStyle w:val="ListParagraph"/>
        <w:ind w:left="630"/>
        <w:rPr>
          <w:rFonts w:ascii="Courier New" w:hAnsi="Courier New" w:cs="Courier New"/>
        </w:rPr>
      </w:pPr>
    </w:p>
    <w:p w14:paraId="2A7D9199" w14:textId="2E47764C" w:rsidR="00BD03BE" w:rsidRDefault="00BD03BE" w:rsidP="00BD03BE">
      <w:pPr>
        <w:pStyle w:val="ListParagraph"/>
        <w:ind w:left="630"/>
        <w:rPr>
          <w:rFonts w:ascii="Courier New" w:hAnsi="Courier New" w:cs="Courier New"/>
        </w:rPr>
      </w:pPr>
    </w:p>
    <w:p w14:paraId="069201AD" w14:textId="2A5708F0" w:rsidR="00BD03BE" w:rsidRDefault="00BD03BE" w:rsidP="00BD03BE">
      <w:pPr>
        <w:pStyle w:val="ListParagraph"/>
        <w:ind w:left="630"/>
        <w:rPr>
          <w:rFonts w:ascii="Courier New" w:hAnsi="Courier New" w:cs="Courier New"/>
        </w:rPr>
      </w:pPr>
    </w:p>
    <w:p w14:paraId="67FEB6C7" w14:textId="31B6D719" w:rsidR="00BD03BE" w:rsidRDefault="00BD03BE" w:rsidP="00BD03BE">
      <w:pPr>
        <w:pStyle w:val="ListParagraph"/>
        <w:ind w:left="630"/>
        <w:rPr>
          <w:rFonts w:ascii="Courier New" w:hAnsi="Courier New" w:cs="Courier New"/>
        </w:rPr>
      </w:pPr>
    </w:p>
    <w:p w14:paraId="4E6695A6" w14:textId="5087EAA7" w:rsidR="00BD03BE" w:rsidRDefault="00BD03BE" w:rsidP="00BD03BE">
      <w:pPr>
        <w:pStyle w:val="ListParagraph"/>
        <w:ind w:left="630"/>
        <w:rPr>
          <w:rFonts w:ascii="Courier New" w:hAnsi="Courier New" w:cs="Courier New"/>
        </w:rPr>
      </w:pPr>
    </w:p>
    <w:p w14:paraId="0941F159" w14:textId="41D48D4B" w:rsidR="00BD03BE" w:rsidRDefault="00BD03BE" w:rsidP="00BD03BE">
      <w:pPr>
        <w:pStyle w:val="ListParagraph"/>
        <w:ind w:left="630"/>
        <w:rPr>
          <w:rFonts w:ascii="Courier New" w:hAnsi="Courier New" w:cs="Courier New"/>
        </w:rPr>
      </w:pPr>
    </w:p>
    <w:p w14:paraId="123D454C" w14:textId="53984049" w:rsidR="00BD03BE" w:rsidRDefault="00BD03BE" w:rsidP="00BD03BE">
      <w:pPr>
        <w:pStyle w:val="ListParagraph"/>
        <w:ind w:left="630"/>
        <w:rPr>
          <w:rFonts w:ascii="Courier New" w:hAnsi="Courier New" w:cs="Courier New"/>
        </w:rPr>
      </w:pPr>
    </w:p>
    <w:p w14:paraId="12E71BE5" w14:textId="4725DED5" w:rsidR="00BD03BE" w:rsidRDefault="00BD03BE" w:rsidP="00BD03BE">
      <w:pPr>
        <w:pStyle w:val="ListParagraph"/>
        <w:ind w:left="630"/>
        <w:rPr>
          <w:rFonts w:ascii="Courier New" w:hAnsi="Courier New" w:cs="Courier New"/>
        </w:rPr>
      </w:pPr>
    </w:p>
    <w:p w14:paraId="12E26587" w14:textId="125D9ED9" w:rsidR="00BD03BE" w:rsidRDefault="00BD03BE" w:rsidP="00BD03BE">
      <w:pPr>
        <w:pStyle w:val="ListParagraph"/>
        <w:ind w:left="630"/>
        <w:rPr>
          <w:rFonts w:ascii="Courier New" w:hAnsi="Courier New" w:cs="Courier New"/>
        </w:rPr>
      </w:pPr>
    </w:p>
    <w:p w14:paraId="2CA3A427" w14:textId="1CDD4449" w:rsidR="00BD03BE" w:rsidRDefault="00BD03BE" w:rsidP="00BD03BE">
      <w:pPr>
        <w:pStyle w:val="ListParagraph"/>
        <w:ind w:left="630"/>
        <w:rPr>
          <w:rFonts w:ascii="Courier New" w:hAnsi="Courier New" w:cs="Courier New"/>
        </w:rPr>
      </w:pPr>
    </w:p>
    <w:p w14:paraId="6F916F5F" w14:textId="396A7AF6" w:rsidR="00BD03BE" w:rsidRDefault="00BD03BE" w:rsidP="00BD03BE">
      <w:pPr>
        <w:pStyle w:val="ListParagraph"/>
        <w:ind w:left="630"/>
        <w:rPr>
          <w:rFonts w:ascii="Courier New" w:hAnsi="Courier New" w:cs="Courier New"/>
        </w:rPr>
      </w:pPr>
    </w:p>
    <w:p w14:paraId="44FBF520" w14:textId="10F7AA97" w:rsidR="00BD03BE" w:rsidRDefault="00BD03BE" w:rsidP="00BD03BE">
      <w:pPr>
        <w:pStyle w:val="ListParagraph"/>
        <w:ind w:left="630"/>
        <w:rPr>
          <w:rFonts w:ascii="Courier New" w:hAnsi="Courier New" w:cs="Courier New"/>
        </w:rPr>
      </w:pPr>
    </w:p>
    <w:p w14:paraId="08580DCB" w14:textId="3515DB4B" w:rsidR="00BD03BE" w:rsidRDefault="00BD03BE" w:rsidP="00BD03BE">
      <w:pPr>
        <w:pStyle w:val="ListParagraph"/>
        <w:ind w:left="630"/>
        <w:rPr>
          <w:rFonts w:ascii="Courier New" w:hAnsi="Courier New" w:cs="Courier New"/>
        </w:rPr>
      </w:pPr>
    </w:p>
    <w:p w14:paraId="228AAF14" w14:textId="19EBB4DB" w:rsidR="00BD03BE" w:rsidRDefault="006301C4" w:rsidP="006301C4">
      <w:pPr>
        <w:pStyle w:val="ListParagraph"/>
        <w:numPr>
          <w:ilvl w:val="0"/>
          <w:numId w:val="30"/>
        </w:numPr>
      </w:pPr>
      <w:r>
        <w:t>We will now run a simple container to make sure that everything is working as expected.</w:t>
      </w:r>
    </w:p>
    <w:p w14:paraId="5ABAD507" w14:textId="210B1F65" w:rsidR="00BD03BE" w:rsidRDefault="006301C4" w:rsidP="00BF6515">
      <w:pPr>
        <w:pStyle w:val="ListParagraph"/>
        <w:numPr>
          <w:ilvl w:val="0"/>
          <w:numId w:val="30"/>
        </w:numPr>
      </w:pPr>
      <w:r>
        <w:t xml:space="preserve">From Firefox inside the virtual machine, go to </w:t>
      </w:r>
      <w:hyperlink r:id="rId28" w:history="1">
        <w:r w:rsidRPr="0011130E">
          <w:rPr>
            <w:rStyle w:val="Hyperlink"/>
          </w:rPr>
          <w:t>http://hub,docker.com</w:t>
        </w:r>
      </w:hyperlink>
      <w:r>
        <w:t xml:space="preserve">. You can find the most popular docker engines on this site including </w:t>
      </w:r>
      <w:proofErr w:type="spellStart"/>
      <w:r>
        <w:t>MongDB</w:t>
      </w:r>
      <w:proofErr w:type="spellEnd"/>
      <w:r>
        <w:t xml:space="preserve">, </w:t>
      </w:r>
      <w:proofErr w:type="spellStart"/>
      <w:r>
        <w:t>nginx</w:t>
      </w:r>
      <w:proofErr w:type="spellEnd"/>
      <w:r>
        <w:t>, and many others.</w:t>
      </w:r>
    </w:p>
    <w:p w14:paraId="42C032A5" w14:textId="30AF8E35" w:rsidR="006301C4" w:rsidRDefault="006301C4" w:rsidP="00BF6515">
      <w:pPr>
        <w:pStyle w:val="ListParagraph"/>
        <w:numPr>
          <w:ilvl w:val="0"/>
          <w:numId w:val="30"/>
        </w:numPr>
      </w:pPr>
      <w:r>
        <w:t xml:space="preserve">From the top menu, click on Explore, then search for an image called </w:t>
      </w:r>
      <w:proofErr w:type="spellStart"/>
      <w:r w:rsidRPr="006301C4">
        <w:rPr>
          <w:highlight w:val="yellow"/>
        </w:rPr>
        <w:t>whalesay</w:t>
      </w:r>
      <w:proofErr w:type="spellEnd"/>
      <w:r>
        <w:t xml:space="preserve"> which is a simple application that prints a whale say something.</w:t>
      </w:r>
    </w:p>
    <w:p w14:paraId="59EF56D4" w14:textId="12AFD5B3" w:rsidR="006301C4" w:rsidRDefault="006301C4" w:rsidP="006301C4">
      <w:pPr>
        <w:pStyle w:val="ListParagraph"/>
        <w:ind w:left="630"/>
      </w:pPr>
      <w:r>
        <w:rPr>
          <w:noProof/>
        </w:rPr>
        <w:lastRenderedPageBreak/>
        <w:drawing>
          <wp:anchor distT="0" distB="0" distL="114300" distR="114300" simplePos="0" relativeHeight="251678720" behindDoc="0" locked="0" layoutInCell="1" allowOverlap="1" wp14:anchorId="7EA5F549" wp14:editId="2BF74706">
            <wp:simplePos x="0" y="0"/>
            <wp:positionH relativeFrom="column">
              <wp:posOffset>985130</wp:posOffset>
            </wp:positionH>
            <wp:positionV relativeFrom="paragraph">
              <wp:posOffset>0</wp:posOffset>
            </wp:positionV>
            <wp:extent cx="4023360" cy="3059386"/>
            <wp:effectExtent l="0" t="0" r="2540" b="1905"/>
            <wp:wrapThrough wrapText="bothSides">
              <wp:wrapPolygon edited="0">
                <wp:start x="0" y="0"/>
                <wp:lineTo x="0" y="21524"/>
                <wp:lineTo x="21545" y="21524"/>
                <wp:lineTo x="21545" y="0"/>
                <wp:lineTo x="0" y="0"/>
              </wp:wrapPolygon>
            </wp:wrapThrough>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23360" cy="3059386"/>
                    </a:xfrm>
                    <a:prstGeom prst="rect">
                      <a:avLst/>
                    </a:prstGeom>
                  </pic:spPr>
                </pic:pic>
              </a:graphicData>
            </a:graphic>
            <wp14:sizeRelH relativeFrom="page">
              <wp14:pctWidth>0</wp14:pctWidth>
            </wp14:sizeRelH>
            <wp14:sizeRelV relativeFrom="page">
              <wp14:pctHeight>0</wp14:pctHeight>
            </wp14:sizeRelV>
          </wp:anchor>
        </w:drawing>
      </w:r>
    </w:p>
    <w:p w14:paraId="0D639352" w14:textId="409F6274" w:rsidR="00BD03BE" w:rsidRDefault="00BD03BE" w:rsidP="00BD03BE">
      <w:pPr>
        <w:pStyle w:val="ListParagraph"/>
        <w:ind w:left="630"/>
        <w:rPr>
          <w:rFonts w:ascii="Courier New" w:hAnsi="Courier New" w:cs="Courier New"/>
        </w:rPr>
      </w:pPr>
    </w:p>
    <w:p w14:paraId="5DE40590" w14:textId="16498534" w:rsidR="00BD03BE" w:rsidRDefault="00BD03BE" w:rsidP="00BD03BE">
      <w:pPr>
        <w:pStyle w:val="ListParagraph"/>
        <w:ind w:left="630"/>
        <w:rPr>
          <w:rFonts w:ascii="Courier New" w:hAnsi="Courier New" w:cs="Courier New"/>
        </w:rPr>
      </w:pPr>
    </w:p>
    <w:p w14:paraId="3604FA8E" w14:textId="7FBA609A" w:rsidR="00BD03BE" w:rsidRDefault="00BD03BE" w:rsidP="00BD03BE">
      <w:pPr>
        <w:pStyle w:val="ListParagraph"/>
        <w:ind w:left="630"/>
        <w:rPr>
          <w:rFonts w:ascii="Courier New" w:hAnsi="Courier New" w:cs="Courier New"/>
        </w:rPr>
      </w:pPr>
    </w:p>
    <w:p w14:paraId="7ACD1C89" w14:textId="23762D39" w:rsidR="00BD03BE" w:rsidRDefault="00BD03BE" w:rsidP="00BD03BE">
      <w:pPr>
        <w:pStyle w:val="ListParagraph"/>
        <w:ind w:left="630"/>
        <w:rPr>
          <w:rFonts w:ascii="Courier New" w:hAnsi="Courier New" w:cs="Courier New"/>
        </w:rPr>
      </w:pPr>
    </w:p>
    <w:p w14:paraId="1FFDFB26" w14:textId="486C74B1" w:rsidR="00BD03BE" w:rsidRDefault="00BD03BE" w:rsidP="00BD03BE">
      <w:pPr>
        <w:pStyle w:val="ListParagraph"/>
        <w:ind w:left="630"/>
        <w:rPr>
          <w:rFonts w:ascii="Courier New" w:hAnsi="Courier New" w:cs="Courier New"/>
        </w:rPr>
      </w:pPr>
    </w:p>
    <w:p w14:paraId="03C57708" w14:textId="49742162" w:rsidR="006301C4" w:rsidRDefault="006301C4" w:rsidP="00BD03BE">
      <w:pPr>
        <w:pStyle w:val="ListParagraph"/>
        <w:ind w:left="630"/>
        <w:rPr>
          <w:rFonts w:ascii="Courier New" w:hAnsi="Courier New" w:cs="Courier New"/>
        </w:rPr>
      </w:pPr>
    </w:p>
    <w:p w14:paraId="07317E47" w14:textId="10C61CD3" w:rsidR="006301C4" w:rsidRDefault="006301C4" w:rsidP="00BD03BE">
      <w:pPr>
        <w:pStyle w:val="ListParagraph"/>
        <w:ind w:left="630"/>
        <w:rPr>
          <w:rFonts w:ascii="Courier New" w:hAnsi="Courier New" w:cs="Courier New"/>
        </w:rPr>
      </w:pPr>
    </w:p>
    <w:p w14:paraId="1B4C7284" w14:textId="5ED1FDB4" w:rsidR="006301C4" w:rsidRDefault="006301C4" w:rsidP="00BD03BE">
      <w:pPr>
        <w:pStyle w:val="ListParagraph"/>
        <w:ind w:left="630"/>
        <w:rPr>
          <w:rFonts w:ascii="Courier New" w:hAnsi="Courier New" w:cs="Courier New"/>
        </w:rPr>
      </w:pPr>
    </w:p>
    <w:p w14:paraId="38FED4BB" w14:textId="2333EAD1" w:rsidR="006301C4" w:rsidRDefault="006301C4" w:rsidP="00BD03BE">
      <w:pPr>
        <w:pStyle w:val="ListParagraph"/>
        <w:ind w:left="630"/>
        <w:rPr>
          <w:rFonts w:ascii="Courier New" w:hAnsi="Courier New" w:cs="Courier New"/>
        </w:rPr>
      </w:pPr>
    </w:p>
    <w:p w14:paraId="19C42873" w14:textId="1550730F" w:rsidR="006301C4" w:rsidRDefault="006301C4" w:rsidP="00BD03BE">
      <w:pPr>
        <w:pStyle w:val="ListParagraph"/>
        <w:ind w:left="630"/>
        <w:rPr>
          <w:rFonts w:ascii="Courier New" w:hAnsi="Courier New" w:cs="Courier New"/>
        </w:rPr>
      </w:pPr>
    </w:p>
    <w:p w14:paraId="4A5AD187" w14:textId="19250209" w:rsidR="006301C4" w:rsidRDefault="006301C4" w:rsidP="00BD03BE">
      <w:pPr>
        <w:pStyle w:val="ListParagraph"/>
        <w:ind w:left="630"/>
        <w:rPr>
          <w:rFonts w:ascii="Courier New" w:hAnsi="Courier New" w:cs="Courier New"/>
        </w:rPr>
      </w:pPr>
    </w:p>
    <w:p w14:paraId="3BCBCC84" w14:textId="1471B51A" w:rsidR="006301C4" w:rsidRDefault="006301C4" w:rsidP="00BD03BE">
      <w:pPr>
        <w:pStyle w:val="ListParagraph"/>
        <w:ind w:left="630"/>
        <w:rPr>
          <w:rFonts w:ascii="Courier New" w:hAnsi="Courier New" w:cs="Courier New"/>
        </w:rPr>
      </w:pPr>
    </w:p>
    <w:p w14:paraId="693D756B" w14:textId="75CE74F1" w:rsidR="006301C4" w:rsidRDefault="006301C4" w:rsidP="00BD03BE">
      <w:pPr>
        <w:pStyle w:val="ListParagraph"/>
        <w:ind w:left="630"/>
        <w:rPr>
          <w:rFonts w:ascii="Courier New" w:hAnsi="Courier New" w:cs="Courier New"/>
        </w:rPr>
      </w:pPr>
    </w:p>
    <w:p w14:paraId="0C69310C" w14:textId="3A8B57A0" w:rsidR="006301C4" w:rsidRDefault="006301C4" w:rsidP="00BD03BE">
      <w:pPr>
        <w:pStyle w:val="ListParagraph"/>
        <w:ind w:left="630"/>
        <w:rPr>
          <w:rFonts w:ascii="Courier New" w:hAnsi="Courier New" w:cs="Courier New"/>
        </w:rPr>
      </w:pPr>
    </w:p>
    <w:p w14:paraId="0EAD6CCB" w14:textId="2E336F27" w:rsidR="006301C4" w:rsidRDefault="006301C4" w:rsidP="00BD03BE">
      <w:pPr>
        <w:pStyle w:val="ListParagraph"/>
        <w:ind w:left="630"/>
        <w:rPr>
          <w:rFonts w:ascii="Courier New" w:hAnsi="Courier New" w:cs="Courier New"/>
        </w:rPr>
      </w:pPr>
    </w:p>
    <w:p w14:paraId="063C08FB" w14:textId="4831488B" w:rsidR="006301C4" w:rsidRDefault="006301C4" w:rsidP="00BD03BE">
      <w:pPr>
        <w:pStyle w:val="ListParagraph"/>
        <w:ind w:left="630"/>
        <w:rPr>
          <w:rFonts w:ascii="Courier New" w:hAnsi="Courier New" w:cs="Courier New"/>
        </w:rPr>
      </w:pPr>
    </w:p>
    <w:p w14:paraId="25B8E1A7" w14:textId="40B57F63" w:rsidR="006301C4" w:rsidRDefault="006301C4" w:rsidP="00BD03BE">
      <w:pPr>
        <w:pStyle w:val="ListParagraph"/>
        <w:ind w:left="630"/>
        <w:rPr>
          <w:rFonts w:ascii="Courier New" w:hAnsi="Courier New" w:cs="Courier New"/>
        </w:rPr>
      </w:pPr>
    </w:p>
    <w:p w14:paraId="0DE4C9E4" w14:textId="1D21E9E6" w:rsidR="006301C4" w:rsidRDefault="006301C4" w:rsidP="00BD03BE">
      <w:pPr>
        <w:pStyle w:val="ListParagraph"/>
        <w:ind w:left="630"/>
        <w:rPr>
          <w:rFonts w:ascii="Courier New" w:hAnsi="Courier New" w:cs="Courier New"/>
        </w:rPr>
      </w:pPr>
    </w:p>
    <w:p w14:paraId="3916EDA1" w14:textId="2A063941" w:rsidR="006301C4" w:rsidRDefault="006301C4" w:rsidP="00BD03BE">
      <w:pPr>
        <w:pStyle w:val="ListParagraph"/>
        <w:ind w:left="630"/>
        <w:rPr>
          <w:rFonts w:ascii="Courier New" w:hAnsi="Courier New" w:cs="Courier New"/>
        </w:rPr>
      </w:pPr>
    </w:p>
    <w:p w14:paraId="04F12DF9" w14:textId="4ADA110A" w:rsidR="006301C4" w:rsidRDefault="006301C4" w:rsidP="006301C4">
      <w:pPr>
        <w:pStyle w:val="ListParagraph"/>
        <w:numPr>
          <w:ilvl w:val="0"/>
          <w:numId w:val="30"/>
        </w:numPr>
      </w:pPr>
      <w:r>
        <w:t>Click on the container and read about this application and how to run it.</w:t>
      </w:r>
    </w:p>
    <w:p w14:paraId="1C182B1E" w14:textId="4D36E0FB" w:rsidR="006301C4" w:rsidRDefault="006301C4" w:rsidP="006301C4">
      <w:pPr>
        <w:pStyle w:val="ListParagraph"/>
        <w:ind w:left="630"/>
      </w:pPr>
    </w:p>
    <w:p w14:paraId="7B742B16" w14:textId="68D68A8D" w:rsidR="006301C4" w:rsidRDefault="006301C4" w:rsidP="006301C4">
      <w:pPr>
        <w:pStyle w:val="ListParagraph"/>
        <w:ind w:left="630"/>
      </w:pPr>
      <w:r>
        <w:rPr>
          <w:noProof/>
        </w:rPr>
        <w:drawing>
          <wp:anchor distT="0" distB="0" distL="114300" distR="114300" simplePos="0" relativeHeight="251679744" behindDoc="0" locked="0" layoutInCell="1" allowOverlap="1" wp14:anchorId="37AEFC0C" wp14:editId="19CBCAB2">
            <wp:simplePos x="0" y="0"/>
            <wp:positionH relativeFrom="column">
              <wp:posOffset>534963</wp:posOffset>
            </wp:positionH>
            <wp:positionV relativeFrom="paragraph">
              <wp:posOffset>55099</wp:posOffset>
            </wp:positionV>
            <wp:extent cx="3760610" cy="2861163"/>
            <wp:effectExtent l="0" t="0" r="0" b="0"/>
            <wp:wrapThrough wrapText="bothSides">
              <wp:wrapPolygon edited="0">
                <wp:start x="0" y="0"/>
                <wp:lineTo x="0" y="21480"/>
                <wp:lineTo x="21520" y="21480"/>
                <wp:lineTo x="21520" y="0"/>
                <wp:lineTo x="0" y="0"/>
              </wp:wrapPolygon>
            </wp:wrapThrough>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60610" cy="2861163"/>
                    </a:xfrm>
                    <a:prstGeom prst="rect">
                      <a:avLst/>
                    </a:prstGeom>
                  </pic:spPr>
                </pic:pic>
              </a:graphicData>
            </a:graphic>
            <wp14:sizeRelH relativeFrom="page">
              <wp14:pctWidth>0</wp14:pctWidth>
            </wp14:sizeRelH>
            <wp14:sizeRelV relativeFrom="page">
              <wp14:pctHeight>0</wp14:pctHeight>
            </wp14:sizeRelV>
          </wp:anchor>
        </w:drawing>
      </w:r>
    </w:p>
    <w:p w14:paraId="225C4D91" w14:textId="50A47376" w:rsidR="006301C4" w:rsidRDefault="006301C4" w:rsidP="006301C4">
      <w:pPr>
        <w:pStyle w:val="ListParagraph"/>
        <w:ind w:left="630"/>
      </w:pPr>
    </w:p>
    <w:p w14:paraId="7DA99190" w14:textId="098E2CA7" w:rsidR="006301C4" w:rsidRDefault="006301C4" w:rsidP="006301C4">
      <w:pPr>
        <w:pStyle w:val="ListParagraph"/>
        <w:ind w:left="630"/>
      </w:pPr>
    </w:p>
    <w:p w14:paraId="2E53A596" w14:textId="373AF96F" w:rsidR="006301C4" w:rsidRDefault="006301C4" w:rsidP="006301C4">
      <w:pPr>
        <w:pStyle w:val="ListParagraph"/>
        <w:ind w:left="630"/>
      </w:pPr>
    </w:p>
    <w:p w14:paraId="6C7FDECE" w14:textId="0093699E" w:rsidR="006301C4" w:rsidRDefault="006301C4" w:rsidP="006301C4">
      <w:pPr>
        <w:pStyle w:val="ListParagraph"/>
        <w:ind w:left="630"/>
      </w:pPr>
    </w:p>
    <w:p w14:paraId="324791B7" w14:textId="7EADDF9C" w:rsidR="006301C4" w:rsidRDefault="006301C4" w:rsidP="006301C4">
      <w:pPr>
        <w:pStyle w:val="ListParagraph"/>
        <w:ind w:left="630"/>
      </w:pPr>
    </w:p>
    <w:p w14:paraId="6F686FF9" w14:textId="149C9547" w:rsidR="006301C4" w:rsidRDefault="006301C4" w:rsidP="006301C4">
      <w:pPr>
        <w:pStyle w:val="ListParagraph"/>
        <w:ind w:left="630"/>
      </w:pPr>
    </w:p>
    <w:p w14:paraId="561774F9" w14:textId="5CEF466D" w:rsidR="006301C4" w:rsidRDefault="006301C4" w:rsidP="006301C4">
      <w:pPr>
        <w:pStyle w:val="ListParagraph"/>
        <w:ind w:left="630"/>
      </w:pPr>
    </w:p>
    <w:p w14:paraId="626DB8DC" w14:textId="2659B407" w:rsidR="006301C4" w:rsidRDefault="006301C4" w:rsidP="006301C4">
      <w:pPr>
        <w:pStyle w:val="ListParagraph"/>
        <w:ind w:left="630"/>
      </w:pPr>
    </w:p>
    <w:p w14:paraId="5A5C3DCB" w14:textId="1FBB7901" w:rsidR="006301C4" w:rsidRDefault="006301C4" w:rsidP="006301C4">
      <w:pPr>
        <w:pStyle w:val="ListParagraph"/>
        <w:ind w:left="630"/>
      </w:pPr>
    </w:p>
    <w:p w14:paraId="761DD02F" w14:textId="70C89D72" w:rsidR="006301C4" w:rsidRDefault="006301C4" w:rsidP="006301C4">
      <w:pPr>
        <w:pStyle w:val="ListParagraph"/>
        <w:ind w:left="630"/>
      </w:pPr>
    </w:p>
    <w:p w14:paraId="5B4D20B7" w14:textId="38ECE186" w:rsidR="006301C4" w:rsidRDefault="006301C4" w:rsidP="006301C4">
      <w:pPr>
        <w:pStyle w:val="ListParagraph"/>
        <w:ind w:left="630"/>
      </w:pPr>
    </w:p>
    <w:p w14:paraId="7294B1BC" w14:textId="4D737441" w:rsidR="006301C4" w:rsidRDefault="006301C4" w:rsidP="006301C4">
      <w:pPr>
        <w:pStyle w:val="ListParagraph"/>
        <w:ind w:left="630"/>
      </w:pPr>
    </w:p>
    <w:p w14:paraId="613FBE4C" w14:textId="65745DE5" w:rsidR="006301C4" w:rsidRDefault="006301C4" w:rsidP="006301C4">
      <w:pPr>
        <w:pStyle w:val="ListParagraph"/>
        <w:ind w:left="630"/>
      </w:pPr>
    </w:p>
    <w:p w14:paraId="3C4316CC" w14:textId="74CE6C91" w:rsidR="006301C4" w:rsidRDefault="006301C4" w:rsidP="006301C4">
      <w:pPr>
        <w:pStyle w:val="ListParagraph"/>
        <w:ind w:left="630"/>
      </w:pPr>
    </w:p>
    <w:p w14:paraId="2E27FC6D" w14:textId="4F0B9DEA" w:rsidR="006301C4" w:rsidRDefault="006301C4" w:rsidP="006301C4">
      <w:pPr>
        <w:pStyle w:val="ListParagraph"/>
        <w:ind w:left="630"/>
      </w:pPr>
    </w:p>
    <w:p w14:paraId="0BB5FC51" w14:textId="5F9D6EE3" w:rsidR="006301C4" w:rsidRDefault="006301C4" w:rsidP="006301C4">
      <w:pPr>
        <w:pStyle w:val="ListParagraph"/>
        <w:ind w:left="630"/>
      </w:pPr>
    </w:p>
    <w:p w14:paraId="35B3F4E6" w14:textId="53C6EDC0" w:rsidR="006301C4" w:rsidRDefault="006301C4" w:rsidP="006301C4">
      <w:pPr>
        <w:pStyle w:val="ListParagraph"/>
        <w:ind w:left="630"/>
      </w:pPr>
    </w:p>
    <w:p w14:paraId="119BC28F" w14:textId="2B17AE1C" w:rsidR="006301C4" w:rsidRDefault="006301C4" w:rsidP="006301C4">
      <w:pPr>
        <w:pStyle w:val="ListParagraph"/>
        <w:numPr>
          <w:ilvl w:val="0"/>
          <w:numId w:val="30"/>
        </w:numPr>
      </w:pPr>
      <w:r>
        <w:t>As explained in ‘How to use this image’, you can run the application using the following command and you can change the message to be printed by the program.</w:t>
      </w:r>
    </w:p>
    <w:p w14:paraId="467F253D" w14:textId="69BA41FD" w:rsidR="006301C4" w:rsidRDefault="006301C4" w:rsidP="006301C4"/>
    <w:p w14:paraId="29826373" w14:textId="0B56A8B7" w:rsidR="006301C4" w:rsidRPr="00472A51" w:rsidRDefault="00472A51" w:rsidP="00DB5E31">
      <w:pPr>
        <w:ind w:firstLine="720"/>
        <w:rPr>
          <w:rFonts w:ascii="Courier New" w:hAnsi="Courier New" w:cs="Courier New"/>
          <w:sz w:val="22"/>
          <w:szCs w:val="22"/>
        </w:rPr>
      </w:pPr>
      <w:proofErr w:type="spellStart"/>
      <w:r w:rsidRPr="00472A51">
        <w:rPr>
          <w:rFonts w:ascii="Courier New" w:hAnsi="Courier New" w:cs="Courier New"/>
          <w:sz w:val="22"/>
          <w:szCs w:val="22"/>
        </w:rPr>
        <w:t>sudo</w:t>
      </w:r>
      <w:proofErr w:type="spellEnd"/>
      <w:r w:rsidRPr="00472A51">
        <w:rPr>
          <w:rFonts w:ascii="Courier New" w:hAnsi="Courier New" w:cs="Courier New"/>
          <w:sz w:val="22"/>
          <w:szCs w:val="22"/>
        </w:rPr>
        <w:t xml:space="preserve"> </w:t>
      </w:r>
      <w:r w:rsidR="00DB5E31" w:rsidRPr="00472A51">
        <w:rPr>
          <w:rFonts w:ascii="Courier New" w:hAnsi="Courier New" w:cs="Courier New"/>
          <w:sz w:val="22"/>
          <w:szCs w:val="22"/>
        </w:rPr>
        <w:t>docker run docker/</w:t>
      </w:r>
      <w:proofErr w:type="spellStart"/>
      <w:r w:rsidR="00DB5E31" w:rsidRPr="00472A51">
        <w:rPr>
          <w:rFonts w:ascii="Courier New" w:hAnsi="Courier New" w:cs="Courier New"/>
          <w:sz w:val="22"/>
          <w:szCs w:val="22"/>
        </w:rPr>
        <w:t>whalesay</w:t>
      </w:r>
      <w:proofErr w:type="spellEnd"/>
      <w:r w:rsidR="00DB5E31" w:rsidRPr="00472A51">
        <w:rPr>
          <w:rFonts w:ascii="Courier New" w:hAnsi="Courier New" w:cs="Courier New"/>
          <w:sz w:val="22"/>
          <w:szCs w:val="22"/>
        </w:rPr>
        <w:t xml:space="preserve"> </w:t>
      </w:r>
      <w:proofErr w:type="spellStart"/>
      <w:r w:rsidR="00DB5E31" w:rsidRPr="00472A51">
        <w:rPr>
          <w:rFonts w:ascii="Courier New" w:hAnsi="Courier New" w:cs="Courier New"/>
          <w:sz w:val="22"/>
          <w:szCs w:val="22"/>
        </w:rPr>
        <w:t>cowsay</w:t>
      </w:r>
      <w:proofErr w:type="spellEnd"/>
      <w:r w:rsidR="00DB5E31" w:rsidRPr="00472A51">
        <w:rPr>
          <w:rFonts w:ascii="Courier New" w:hAnsi="Courier New" w:cs="Courier New"/>
          <w:sz w:val="22"/>
          <w:szCs w:val="22"/>
        </w:rPr>
        <w:t xml:space="preserve"> </w:t>
      </w:r>
      <w:r w:rsidRPr="00472A51">
        <w:rPr>
          <w:rFonts w:ascii="Courier New" w:hAnsi="Courier New" w:cs="Courier New"/>
          <w:sz w:val="22"/>
          <w:szCs w:val="22"/>
        </w:rPr>
        <w:t>&lt;message&gt;</w:t>
      </w:r>
    </w:p>
    <w:p w14:paraId="16931B4C" w14:textId="29BB88E9" w:rsidR="00472A51" w:rsidRDefault="00472A51" w:rsidP="00DB5E31">
      <w:pPr>
        <w:ind w:firstLine="720"/>
        <w:rPr>
          <w:rFonts w:ascii="Courier New" w:hAnsi="Courier New" w:cs="Courier New"/>
        </w:rPr>
      </w:pPr>
    </w:p>
    <w:p w14:paraId="1A801AF4" w14:textId="73F3DBBC" w:rsidR="00472A51" w:rsidRDefault="00472A51" w:rsidP="00472A51">
      <w:pPr>
        <w:ind w:firstLine="720"/>
      </w:pPr>
      <w:r>
        <w:t>for example,</w:t>
      </w:r>
    </w:p>
    <w:p w14:paraId="6D41B1FB" w14:textId="77777777" w:rsidR="00472A51" w:rsidRDefault="00472A51" w:rsidP="00DB5E31">
      <w:pPr>
        <w:ind w:firstLine="720"/>
        <w:rPr>
          <w:rFonts w:ascii="Courier New" w:hAnsi="Courier New" w:cs="Courier New"/>
        </w:rPr>
      </w:pPr>
    </w:p>
    <w:p w14:paraId="2F146FC2" w14:textId="100C4F7F" w:rsidR="00472A51" w:rsidRPr="00472A51" w:rsidRDefault="00472A51" w:rsidP="00472A51">
      <w:pPr>
        <w:ind w:firstLine="720"/>
        <w:rPr>
          <w:rFonts w:ascii="Courier New" w:hAnsi="Courier New" w:cs="Courier New"/>
          <w:sz w:val="22"/>
          <w:szCs w:val="22"/>
        </w:rPr>
      </w:pPr>
      <w:proofErr w:type="spellStart"/>
      <w:r w:rsidRPr="00472A51">
        <w:rPr>
          <w:rFonts w:ascii="Courier New" w:hAnsi="Courier New" w:cs="Courier New"/>
          <w:sz w:val="22"/>
          <w:szCs w:val="22"/>
        </w:rPr>
        <w:t>sudo</w:t>
      </w:r>
      <w:proofErr w:type="spellEnd"/>
      <w:r w:rsidRPr="00472A51">
        <w:rPr>
          <w:rFonts w:ascii="Courier New" w:hAnsi="Courier New" w:cs="Courier New"/>
          <w:sz w:val="22"/>
          <w:szCs w:val="22"/>
        </w:rPr>
        <w:t xml:space="preserve"> docker run docker/</w:t>
      </w:r>
      <w:proofErr w:type="spellStart"/>
      <w:r w:rsidRPr="00472A51">
        <w:rPr>
          <w:rFonts w:ascii="Courier New" w:hAnsi="Courier New" w:cs="Courier New"/>
          <w:sz w:val="22"/>
          <w:szCs w:val="22"/>
        </w:rPr>
        <w:t>whalesay</w:t>
      </w:r>
      <w:proofErr w:type="spellEnd"/>
      <w:r w:rsidRPr="00472A51">
        <w:rPr>
          <w:rFonts w:ascii="Courier New" w:hAnsi="Courier New" w:cs="Courier New"/>
          <w:sz w:val="22"/>
          <w:szCs w:val="22"/>
        </w:rPr>
        <w:t xml:space="preserve"> </w:t>
      </w:r>
      <w:proofErr w:type="spellStart"/>
      <w:r w:rsidRPr="00472A51">
        <w:rPr>
          <w:rFonts w:ascii="Courier New" w:hAnsi="Courier New" w:cs="Courier New"/>
          <w:sz w:val="22"/>
          <w:szCs w:val="22"/>
        </w:rPr>
        <w:t>cowsay</w:t>
      </w:r>
      <w:proofErr w:type="spellEnd"/>
      <w:r w:rsidRPr="00472A51">
        <w:rPr>
          <w:rFonts w:ascii="Courier New" w:hAnsi="Courier New" w:cs="Courier New"/>
          <w:sz w:val="22"/>
          <w:szCs w:val="22"/>
        </w:rPr>
        <w:t xml:space="preserve"> Hello-</w:t>
      </w:r>
      <w:proofErr w:type="spellStart"/>
      <w:proofErr w:type="gramStart"/>
      <w:r w:rsidRPr="00472A51">
        <w:rPr>
          <w:rFonts w:ascii="Courier New" w:hAnsi="Courier New" w:cs="Courier New"/>
          <w:sz w:val="22"/>
          <w:szCs w:val="22"/>
        </w:rPr>
        <w:t>There,how</w:t>
      </w:r>
      <w:proofErr w:type="spellEnd"/>
      <w:proofErr w:type="gramEnd"/>
      <w:r w:rsidRPr="00472A51">
        <w:rPr>
          <w:rFonts w:ascii="Courier New" w:hAnsi="Courier New" w:cs="Courier New"/>
          <w:sz w:val="22"/>
          <w:szCs w:val="22"/>
        </w:rPr>
        <w:t>-are-you!</w:t>
      </w:r>
    </w:p>
    <w:p w14:paraId="3E101EB9" w14:textId="77777777" w:rsidR="00472A51" w:rsidRDefault="00472A51" w:rsidP="00472A51">
      <w:pPr>
        <w:ind w:firstLine="720"/>
        <w:rPr>
          <w:rFonts w:ascii="Courier New" w:hAnsi="Courier New" w:cs="Courier New"/>
        </w:rPr>
      </w:pPr>
    </w:p>
    <w:p w14:paraId="002DE5B8" w14:textId="0A213214" w:rsidR="00472A51" w:rsidRDefault="00472A51" w:rsidP="00472A51">
      <w:pPr>
        <w:pStyle w:val="ListParagraph"/>
        <w:numPr>
          <w:ilvl w:val="0"/>
          <w:numId w:val="30"/>
        </w:numPr>
      </w:pPr>
      <w:r>
        <w:t>Upon running this command, docker will pull the image from docker hub and runs it. Upon running, the application prints the message you entered.</w:t>
      </w:r>
    </w:p>
    <w:p w14:paraId="368AD03B" w14:textId="7F1F20F9" w:rsidR="00472A51" w:rsidRDefault="00472A51" w:rsidP="00472A51">
      <w:pPr>
        <w:pStyle w:val="ListParagraph"/>
        <w:ind w:left="630"/>
      </w:pPr>
      <w:r>
        <w:rPr>
          <w:noProof/>
        </w:rPr>
        <w:drawing>
          <wp:anchor distT="0" distB="0" distL="114300" distR="114300" simplePos="0" relativeHeight="251680768" behindDoc="0" locked="0" layoutInCell="1" allowOverlap="1" wp14:anchorId="62743387" wp14:editId="536281AF">
            <wp:simplePos x="0" y="0"/>
            <wp:positionH relativeFrom="column">
              <wp:posOffset>893689</wp:posOffset>
            </wp:positionH>
            <wp:positionV relativeFrom="paragraph">
              <wp:posOffset>79326</wp:posOffset>
            </wp:positionV>
            <wp:extent cx="3805279" cy="2893158"/>
            <wp:effectExtent l="0" t="0" r="5080" b="2540"/>
            <wp:wrapThrough wrapText="bothSides">
              <wp:wrapPolygon edited="0">
                <wp:start x="0" y="0"/>
                <wp:lineTo x="0" y="21524"/>
                <wp:lineTo x="21557" y="21524"/>
                <wp:lineTo x="21557" y="0"/>
                <wp:lineTo x="0" y="0"/>
              </wp:wrapPolygon>
            </wp:wrapThrough>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05279" cy="2893158"/>
                    </a:xfrm>
                    <a:prstGeom prst="rect">
                      <a:avLst/>
                    </a:prstGeom>
                  </pic:spPr>
                </pic:pic>
              </a:graphicData>
            </a:graphic>
            <wp14:sizeRelH relativeFrom="page">
              <wp14:pctWidth>0</wp14:pctWidth>
            </wp14:sizeRelH>
            <wp14:sizeRelV relativeFrom="page">
              <wp14:pctHeight>0</wp14:pctHeight>
            </wp14:sizeRelV>
          </wp:anchor>
        </w:drawing>
      </w:r>
    </w:p>
    <w:p w14:paraId="25A71051" w14:textId="096D26C7" w:rsidR="00472A51" w:rsidRDefault="00472A51" w:rsidP="00472A51">
      <w:pPr>
        <w:pStyle w:val="ListParagraph"/>
        <w:ind w:left="630"/>
      </w:pPr>
    </w:p>
    <w:p w14:paraId="3B7546A8" w14:textId="2F1DF2F7" w:rsidR="006A4ED2" w:rsidRDefault="006A4ED2" w:rsidP="00472A51">
      <w:pPr>
        <w:pStyle w:val="ListParagraph"/>
        <w:ind w:left="630"/>
      </w:pPr>
    </w:p>
    <w:p w14:paraId="2AFEBBF5" w14:textId="097D71C3" w:rsidR="006A4ED2" w:rsidRDefault="006A4ED2" w:rsidP="00472A51">
      <w:pPr>
        <w:pStyle w:val="ListParagraph"/>
        <w:ind w:left="630"/>
      </w:pPr>
    </w:p>
    <w:p w14:paraId="2C81EB75" w14:textId="0F32A207" w:rsidR="006A4ED2" w:rsidRDefault="006A4ED2" w:rsidP="00472A51">
      <w:pPr>
        <w:pStyle w:val="ListParagraph"/>
        <w:ind w:left="630"/>
      </w:pPr>
    </w:p>
    <w:p w14:paraId="247E94B3" w14:textId="271B6CAC" w:rsidR="006A4ED2" w:rsidRDefault="006A4ED2" w:rsidP="00472A51">
      <w:pPr>
        <w:pStyle w:val="ListParagraph"/>
        <w:ind w:left="630"/>
      </w:pPr>
    </w:p>
    <w:p w14:paraId="6224CD90" w14:textId="38EEE74D" w:rsidR="006A4ED2" w:rsidRDefault="006A4ED2" w:rsidP="00472A51">
      <w:pPr>
        <w:pStyle w:val="ListParagraph"/>
        <w:ind w:left="630"/>
      </w:pPr>
    </w:p>
    <w:p w14:paraId="402C5495" w14:textId="7FB5A946" w:rsidR="006A4ED2" w:rsidRDefault="006A4ED2" w:rsidP="00472A51">
      <w:pPr>
        <w:pStyle w:val="ListParagraph"/>
        <w:ind w:left="630"/>
      </w:pPr>
    </w:p>
    <w:p w14:paraId="772BD7C4" w14:textId="6801656C" w:rsidR="006A4ED2" w:rsidRDefault="006A4ED2" w:rsidP="00472A51">
      <w:pPr>
        <w:pStyle w:val="ListParagraph"/>
        <w:ind w:left="630"/>
      </w:pPr>
    </w:p>
    <w:p w14:paraId="189CDDBE" w14:textId="54F37F04" w:rsidR="006A4ED2" w:rsidRDefault="006A4ED2" w:rsidP="00472A51">
      <w:pPr>
        <w:pStyle w:val="ListParagraph"/>
        <w:ind w:left="630"/>
      </w:pPr>
    </w:p>
    <w:p w14:paraId="1C5C90C0" w14:textId="2629D67D" w:rsidR="006A4ED2" w:rsidRDefault="006A4ED2" w:rsidP="00472A51">
      <w:pPr>
        <w:pStyle w:val="ListParagraph"/>
        <w:ind w:left="630"/>
      </w:pPr>
    </w:p>
    <w:p w14:paraId="2E1650DA" w14:textId="29289410" w:rsidR="006A4ED2" w:rsidRDefault="006A4ED2" w:rsidP="00472A51">
      <w:pPr>
        <w:pStyle w:val="ListParagraph"/>
        <w:ind w:left="630"/>
      </w:pPr>
    </w:p>
    <w:p w14:paraId="14C4EDA0" w14:textId="61DCD55C" w:rsidR="006A4ED2" w:rsidRDefault="006A4ED2" w:rsidP="00472A51">
      <w:pPr>
        <w:pStyle w:val="ListParagraph"/>
        <w:ind w:left="630"/>
      </w:pPr>
    </w:p>
    <w:p w14:paraId="6FF21A23" w14:textId="35E1AA40" w:rsidR="006A4ED2" w:rsidRDefault="006A4ED2" w:rsidP="00472A51">
      <w:pPr>
        <w:pStyle w:val="ListParagraph"/>
        <w:ind w:left="630"/>
      </w:pPr>
    </w:p>
    <w:p w14:paraId="2D4D24B4" w14:textId="0385E3DD" w:rsidR="006A4ED2" w:rsidRDefault="006A4ED2" w:rsidP="00472A51">
      <w:pPr>
        <w:pStyle w:val="ListParagraph"/>
        <w:ind w:left="630"/>
      </w:pPr>
    </w:p>
    <w:p w14:paraId="428339ED" w14:textId="3F520C1E" w:rsidR="006A4ED2" w:rsidRDefault="006A4ED2" w:rsidP="00472A51">
      <w:pPr>
        <w:pStyle w:val="ListParagraph"/>
        <w:ind w:left="630"/>
      </w:pPr>
    </w:p>
    <w:p w14:paraId="49A7BEA1" w14:textId="4348F743" w:rsidR="006A4ED2" w:rsidRDefault="006A4ED2" w:rsidP="00472A51">
      <w:pPr>
        <w:pStyle w:val="ListParagraph"/>
        <w:ind w:left="630"/>
      </w:pPr>
    </w:p>
    <w:p w14:paraId="614297D6" w14:textId="52C7C60E" w:rsidR="006A4ED2" w:rsidRDefault="006A4ED2" w:rsidP="00472A51">
      <w:pPr>
        <w:pStyle w:val="ListParagraph"/>
        <w:ind w:left="630"/>
      </w:pPr>
    </w:p>
    <w:p w14:paraId="5505F4B4" w14:textId="051608F1" w:rsidR="006A4ED2" w:rsidRDefault="006A4ED2" w:rsidP="00472A51">
      <w:pPr>
        <w:pStyle w:val="ListParagraph"/>
        <w:ind w:left="630"/>
      </w:pPr>
      <w:r>
        <w:t>Answer the following questions?</w:t>
      </w:r>
    </w:p>
    <w:p w14:paraId="3961AE3D" w14:textId="736625D6" w:rsidR="006A4ED2" w:rsidRDefault="006A4ED2" w:rsidP="00472A51">
      <w:pPr>
        <w:pStyle w:val="ListParagraph"/>
        <w:ind w:left="630"/>
      </w:pPr>
    </w:p>
    <w:p w14:paraId="3937C996" w14:textId="68E96E82" w:rsidR="006A4ED2" w:rsidRDefault="006A4ED2" w:rsidP="006A4ED2">
      <w:pPr>
        <w:rPr>
          <w:rFonts w:ascii="Arial" w:hAnsi="Arial" w:cs="Arial"/>
          <w:color w:val="FF0000"/>
          <w:shd w:val="clear" w:color="auto" w:fill="FFFFFF"/>
        </w:rPr>
      </w:pPr>
      <w:r w:rsidRPr="006A4ED2">
        <w:rPr>
          <w:rFonts w:ascii="Arial" w:hAnsi="Arial" w:cs="Arial"/>
          <w:color w:val="656B7A"/>
          <w:shd w:val="clear" w:color="auto" w:fill="FFFFFF"/>
        </w:rPr>
        <w:t>What is the version of Docker Server Engine running on the Host?</w:t>
      </w:r>
      <w:r>
        <w:rPr>
          <w:rFonts w:ascii="Arial" w:hAnsi="Arial" w:cs="Arial"/>
          <w:color w:val="656B7A"/>
          <w:shd w:val="clear" w:color="auto" w:fill="FFFFFF"/>
        </w:rPr>
        <w:t xml:space="preserve"> </w:t>
      </w:r>
      <w:r w:rsidRPr="006A4ED2">
        <w:rPr>
          <w:rFonts w:ascii="Arial" w:hAnsi="Arial" w:cs="Arial"/>
          <w:color w:val="FF0000"/>
          <w:shd w:val="clear" w:color="auto" w:fill="FFFFFF"/>
        </w:rPr>
        <w:t>$docker version</w:t>
      </w:r>
    </w:p>
    <w:p w14:paraId="3A5E1F1B" w14:textId="4390A2AB" w:rsidR="006A4ED2" w:rsidRPr="006A4ED2" w:rsidRDefault="006A4ED2" w:rsidP="006A4ED2">
      <w:r w:rsidRPr="006A4ED2">
        <w:rPr>
          <w:rFonts w:ascii="Arial" w:hAnsi="Arial" w:cs="Arial"/>
          <w:color w:val="656B7A"/>
          <w:shd w:val="clear" w:color="auto" w:fill="FFFFFF"/>
        </w:rPr>
        <w:t>How many containers are running on this host?</w:t>
      </w:r>
      <w:r>
        <w:rPr>
          <w:rFonts w:ascii="Arial" w:hAnsi="Arial" w:cs="Arial"/>
          <w:color w:val="656B7A"/>
          <w:shd w:val="clear" w:color="auto" w:fill="FFFFFF"/>
        </w:rPr>
        <w:t xml:space="preserve"> </w:t>
      </w:r>
    </w:p>
    <w:p w14:paraId="5E41636A" w14:textId="61A98642" w:rsidR="006A4ED2" w:rsidRDefault="006A4ED2" w:rsidP="006A4ED2">
      <w:pPr>
        <w:rPr>
          <w:rFonts w:ascii="Arial" w:hAnsi="Arial" w:cs="Arial"/>
          <w:color w:val="FF0000"/>
          <w:shd w:val="clear" w:color="auto" w:fill="FFFFFF"/>
        </w:rPr>
      </w:pPr>
      <w:r w:rsidRPr="006A4ED2">
        <w:rPr>
          <w:rFonts w:ascii="Arial" w:hAnsi="Arial" w:cs="Arial"/>
          <w:color w:val="656B7A"/>
          <w:shd w:val="clear" w:color="auto" w:fill="FFFFFF"/>
        </w:rPr>
        <w:t xml:space="preserve">How many </w:t>
      </w:r>
      <w:r>
        <w:rPr>
          <w:rFonts w:ascii="Arial" w:hAnsi="Arial" w:cs="Arial"/>
          <w:color w:val="656B7A"/>
          <w:shd w:val="clear" w:color="auto" w:fill="FFFFFF"/>
        </w:rPr>
        <w:t xml:space="preserve">images </w:t>
      </w:r>
      <w:r w:rsidRPr="006A4ED2">
        <w:rPr>
          <w:rFonts w:ascii="Arial" w:hAnsi="Arial" w:cs="Arial"/>
          <w:color w:val="656B7A"/>
          <w:shd w:val="clear" w:color="auto" w:fill="FFFFFF"/>
        </w:rPr>
        <w:t xml:space="preserve">are </w:t>
      </w:r>
      <w:r>
        <w:rPr>
          <w:rFonts w:ascii="Arial" w:hAnsi="Arial" w:cs="Arial"/>
          <w:color w:val="656B7A"/>
          <w:shd w:val="clear" w:color="auto" w:fill="FFFFFF"/>
        </w:rPr>
        <w:t>available</w:t>
      </w:r>
      <w:r w:rsidRPr="006A4ED2">
        <w:rPr>
          <w:rFonts w:ascii="Arial" w:hAnsi="Arial" w:cs="Arial"/>
          <w:color w:val="656B7A"/>
          <w:shd w:val="clear" w:color="auto" w:fill="FFFFFF"/>
        </w:rPr>
        <w:t xml:space="preserve"> on this host?</w:t>
      </w:r>
      <w:r>
        <w:rPr>
          <w:rFonts w:ascii="Arial" w:hAnsi="Arial" w:cs="Arial"/>
          <w:color w:val="656B7A"/>
          <w:shd w:val="clear" w:color="auto" w:fill="FFFFFF"/>
        </w:rPr>
        <w:t xml:space="preserve"> </w:t>
      </w:r>
      <w:r w:rsidRPr="006A4ED2">
        <w:rPr>
          <w:rFonts w:ascii="Arial" w:hAnsi="Arial" w:cs="Arial"/>
          <w:color w:val="FF0000"/>
          <w:shd w:val="clear" w:color="auto" w:fill="FFFFFF"/>
        </w:rPr>
        <w:t>$ docker images</w:t>
      </w:r>
    </w:p>
    <w:p w14:paraId="0B3BD5DF" w14:textId="1DBEB655" w:rsidR="006A4ED2" w:rsidRPr="006A4ED2" w:rsidRDefault="006A4ED2" w:rsidP="006A4ED2">
      <w:pPr>
        <w:rPr>
          <w:color w:val="FF0000"/>
        </w:rPr>
      </w:pPr>
      <w:r w:rsidRPr="006A4ED2">
        <w:rPr>
          <w:rFonts w:ascii="Arial" w:hAnsi="Arial" w:cs="Arial"/>
          <w:color w:val="656B7A"/>
          <w:shd w:val="clear" w:color="auto" w:fill="FFFFFF"/>
        </w:rPr>
        <w:t>Run a container using the </w:t>
      </w:r>
      <w:proofErr w:type="spellStart"/>
      <w:r w:rsidRPr="006A4ED2">
        <w:rPr>
          <w:rFonts w:ascii="Consolas" w:hAnsi="Consolas" w:cs="Consolas"/>
          <w:color w:val="000000"/>
          <w:sz w:val="20"/>
          <w:szCs w:val="20"/>
          <w:bdr w:val="none" w:sz="0" w:space="0" w:color="auto" w:frame="1"/>
          <w:shd w:val="clear" w:color="auto" w:fill="FFEFFC"/>
        </w:rPr>
        <w:t>redis</w:t>
      </w:r>
      <w:proofErr w:type="spellEnd"/>
      <w:r w:rsidRPr="006A4ED2">
        <w:rPr>
          <w:rFonts w:ascii="Arial" w:hAnsi="Arial" w:cs="Arial"/>
          <w:color w:val="656B7A"/>
          <w:shd w:val="clear" w:color="auto" w:fill="FFFFFF"/>
        </w:rPr>
        <w:t> image</w:t>
      </w:r>
      <w:r>
        <w:rPr>
          <w:rFonts w:ascii="Arial" w:hAnsi="Arial" w:cs="Arial"/>
          <w:color w:val="656B7A"/>
          <w:shd w:val="clear" w:color="auto" w:fill="FFFFFF"/>
        </w:rPr>
        <w:t xml:space="preserve"> </w:t>
      </w:r>
      <w:r w:rsidRPr="006A4ED2">
        <w:rPr>
          <w:rFonts w:ascii="Arial" w:hAnsi="Arial" w:cs="Arial"/>
          <w:color w:val="FF0000"/>
          <w:shd w:val="clear" w:color="auto" w:fill="FFFFFF"/>
        </w:rPr>
        <w:t xml:space="preserve">$docker run </w:t>
      </w:r>
      <w:proofErr w:type="spellStart"/>
      <w:r w:rsidRPr="006A4ED2">
        <w:rPr>
          <w:rFonts w:ascii="Arial" w:hAnsi="Arial" w:cs="Arial"/>
          <w:color w:val="FF0000"/>
          <w:shd w:val="clear" w:color="auto" w:fill="FFFFFF"/>
        </w:rPr>
        <w:t>redis</w:t>
      </w:r>
      <w:proofErr w:type="spellEnd"/>
    </w:p>
    <w:p w14:paraId="5A41B53A" w14:textId="62D85F9D" w:rsidR="006A4ED2" w:rsidRPr="006A4ED2" w:rsidRDefault="006A4ED2" w:rsidP="006A4ED2">
      <w:r w:rsidRPr="006A4ED2">
        <w:rPr>
          <w:rFonts w:ascii="Arial" w:hAnsi="Arial" w:cs="Arial"/>
          <w:color w:val="656B7A"/>
          <w:shd w:val="clear" w:color="auto" w:fill="FFFFFF"/>
        </w:rPr>
        <w:t>Stop the container you just created</w:t>
      </w:r>
      <w:r>
        <w:rPr>
          <w:rFonts w:ascii="Arial" w:hAnsi="Arial" w:cs="Arial"/>
          <w:color w:val="656B7A"/>
          <w:shd w:val="clear" w:color="auto" w:fill="FFFFFF"/>
        </w:rPr>
        <w:t xml:space="preserve"> </w:t>
      </w:r>
      <w:r w:rsidRPr="006A4ED2">
        <w:rPr>
          <w:rFonts w:ascii="Arial" w:hAnsi="Arial" w:cs="Arial"/>
          <w:color w:val="FF0000"/>
          <w:shd w:val="clear" w:color="auto" w:fill="FFFFFF"/>
        </w:rPr>
        <w:t xml:space="preserve">$docker stop </w:t>
      </w:r>
      <w:proofErr w:type="spellStart"/>
      <w:r w:rsidRPr="006A4ED2">
        <w:rPr>
          <w:rFonts w:ascii="Arial" w:hAnsi="Arial" w:cs="Arial"/>
          <w:color w:val="FF0000"/>
          <w:shd w:val="clear" w:color="auto" w:fill="FFFFFF"/>
        </w:rPr>
        <w:t>redis</w:t>
      </w:r>
      <w:proofErr w:type="spellEnd"/>
    </w:p>
    <w:p w14:paraId="42831BAE" w14:textId="0E5096DB" w:rsidR="006A4ED2" w:rsidRPr="006A4ED2" w:rsidRDefault="006A4ED2" w:rsidP="006A4ED2">
      <w:r w:rsidRPr="006A4ED2">
        <w:rPr>
          <w:rFonts w:ascii="Arial" w:hAnsi="Arial" w:cs="Arial"/>
          <w:color w:val="656B7A"/>
          <w:shd w:val="clear" w:color="auto" w:fill="FFFFFF"/>
        </w:rPr>
        <w:t>Stop the container you just created</w:t>
      </w:r>
      <w:r>
        <w:rPr>
          <w:rFonts w:ascii="Arial" w:hAnsi="Arial" w:cs="Arial"/>
          <w:color w:val="656B7A"/>
          <w:shd w:val="clear" w:color="auto" w:fill="FFFFFF"/>
        </w:rPr>
        <w:t xml:space="preserve"> </w:t>
      </w:r>
      <w:proofErr w:type="spellStart"/>
      <w:r w:rsidRPr="006A4ED2">
        <w:rPr>
          <w:rFonts w:ascii="Arial" w:hAnsi="Arial" w:cs="Arial"/>
          <w:color w:val="FF0000"/>
          <w:shd w:val="clear" w:color="auto" w:fill="FFFFFF"/>
        </w:rPr>
        <w:t>ctrl+c</w:t>
      </w:r>
      <w:proofErr w:type="spellEnd"/>
      <w:r w:rsidRPr="006A4ED2">
        <w:rPr>
          <w:rFonts w:ascii="Arial" w:hAnsi="Arial" w:cs="Arial"/>
          <w:color w:val="FF0000"/>
          <w:shd w:val="clear" w:color="auto" w:fill="FFFFFF"/>
        </w:rPr>
        <w:t xml:space="preserve"> or exit</w:t>
      </w:r>
    </w:p>
    <w:p w14:paraId="5632374C" w14:textId="0440AF6B" w:rsidR="006A4ED2" w:rsidRDefault="006A4ED2" w:rsidP="006A4ED2">
      <w:pPr>
        <w:rPr>
          <w:rFonts w:ascii="Arial" w:hAnsi="Arial" w:cs="Arial"/>
          <w:color w:val="656B7A"/>
          <w:shd w:val="clear" w:color="auto" w:fill="FFFFFF"/>
        </w:rPr>
      </w:pPr>
      <w:r w:rsidRPr="006A4ED2">
        <w:rPr>
          <w:rFonts w:ascii="Arial" w:hAnsi="Arial" w:cs="Arial"/>
          <w:color w:val="656B7A"/>
          <w:shd w:val="clear" w:color="auto" w:fill="FFFFFF"/>
        </w:rPr>
        <w:t>How many containers are </w:t>
      </w:r>
      <w:r w:rsidRPr="006A4ED2">
        <w:rPr>
          <w:rFonts w:ascii="Consolas" w:hAnsi="Consolas" w:cs="Consolas"/>
          <w:color w:val="000000"/>
          <w:sz w:val="20"/>
          <w:szCs w:val="20"/>
          <w:bdr w:val="none" w:sz="0" w:space="0" w:color="auto" w:frame="1"/>
          <w:shd w:val="clear" w:color="auto" w:fill="FFEFFC"/>
        </w:rPr>
        <w:t>RUNNING</w:t>
      </w:r>
      <w:r w:rsidRPr="006A4ED2">
        <w:rPr>
          <w:rFonts w:ascii="Arial" w:hAnsi="Arial" w:cs="Arial"/>
          <w:color w:val="656B7A"/>
          <w:shd w:val="clear" w:color="auto" w:fill="FFFFFF"/>
        </w:rPr>
        <w:t> on this host now?</w:t>
      </w:r>
      <w:r>
        <w:rPr>
          <w:rFonts w:ascii="Arial" w:hAnsi="Arial" w:cs="Arial"/>
          <w:color w:val="656B7A"/>
          <w:shd w:val="clear" w:color="auto" w:fill="FFFFFF"/>
        </w:rPr>
        <w:t xml:space="preserve"> </w:t>
      </w:r>
      <w:r w:rsidR="00CA4094">
        <w:rPr>
          <w:rFonts w:ascii="Arial" w:hAnsi="Arial" w:cs="Arial"/>
          <w:color w:val="656B7A"/>
          <w:shd w:val="clear" w:color="auto" w:fill="FFFFFF"/>
        </w:rPr>
        <w:t>$</w:t>
      </w:r>
    </w:p>
    <w:p w14:paraId="09BC5C4F" w14:textId="77777777" w:rsidR="0069315F" w:rsidRDefault="0069315F" w:rsidP="0069315F">
      <w:pPr>
        <w:pStyle w:val="NormalWeb"/>
        <w:spacing w:before="0" w:beforeAutospacing="0" w:after="0" w:afterAutospacing="0"/>
      </w:pPr>
      <w:r>
        <w:t>You are required to pull a docker image which will be used to run a container later. Pull the image </w:t>
      </w:r>
      <w:r>
        <w:rPr>
          <w:rStyle w:val="HTMLCode"/>
          <w:rFonts w:ascii="Consolas" w:eastAsiaTheme="majorEastAsia" w:hAnsi="Consolas" w:cs="Consolas"/>
          <w:color w:val="000000"/>
          <w:sz w:val="24"/>
          <w:szCs w:val="24"/>
          <w:bdr w:val="none" w:sz="0" w:space="0" w:color="auto" w:frame="1"/>
          <w:shd w:val="clear" w:color="auto" w:fill="FFEFFC"/>
        </w:rPr>
        <w:t>nginx:1.14-alpine</w:t>
      </w:r>
    </w:p>
    <w:p w14:paraId="1A2DE8FD" w14:textId="77777777" w:rsidR="0069315F" w:rsidRDefault="0069315F" w:rsidP="0069315F">
      <w:pPr>
        <w:pStyle w:val="NormalWeb"/>
        <w:spacing w:before="0" w:beforeAutospacing="0" w:after="0" w:afterAutospacing="0"/>
      </w:pPr>
      <w:r>
        <w:t>Only pull the image, do not create a container.</w:t>
      </w:r>
    </w:p>
    <w:p w14:paraId="6E5004C7" w14:textId="092E267D" w:rsidR="0069315F" w:rsidRDefault="0069315F" w:rsidP="0069315F">
      <w:pPr>
        <w:shd w:val="clear" w:color="auto" w:fill="FFFFFF"/>
        <w:rPr>
          <w:rFonts w:ascii="Arial" w:hAnsi="Arial" w:cs="Arial"/>
          <w:color w:val="656B7A"/>
        </w:rPr>
      </w:pPr>
    </w:p>
    <w:p w14:paraId="0C13AEEC" w14:textId="77777777" w:rsidR="00CE48BE" w:rsidRDefault="00CE48BE" w:rsidP="00CE48BE">
      <w:r>
        <w:rPr>
          <w:rFonts w:ascii="Arial" w:hAnsi="Arial" w:cs="Arial"/>
          <w:color w:val="656B7A"/>
          <w:shd w:val="clear" w:color="auto" w:fill="FFFFFF"/>
        </w:rPr>
        <w:t>Run a container with the </w:t>
      </w:r>
      <w:r>
        <w:rPr>
          <w:rStyle w:val="HTMLCode"/>
          <w:rFonts w:ascii="Consolas" w:eastAsiaTheme="minorEastAsia" w:hAnsi="Consolas" w:cs="Consolas"/>
          <w:color w:val="000000"/>
          <w:sz w:val="24"/>
          <w:bdr w:val="none" w:sz="0" w:space="0" w:color="auto" w:frame="1"/>
          <w:shd w:val="clear" w:color="auto" w:fill="FFEFFC"/>
        </w:rPr>
        <w:t>nginx:1.14-alpine</w:t>
      </w:r>
      <w:r>
        <w:rPr>
          <w:rFonts w:ascii="Arial" w:hAnsi="Arial" w:cs="Arial"/>
          <w:color w:val="656B7A"/>
          <w:shd w:val="clear" w:color="auto" w:fill="FFFFFF"/>
        </w:rPr>
        <w:t> image and name it </w:t>
      </w:r>
      <w:r>
        <w:rPr>
          <w:rStyle w:val="HTMLCode"/>
          <w:rFonts w:ascii="Consolas" w:eastAsiaTheme="minorEastAsia" w:hAnsi="Consolas" w:cs="Consolas"/>
          <w:color w:val="000000"/>
          <w:sz w:val="24"/>
          <w:bdr w:val="none" w:sz="0" w:space="0" w:color="auto" w:frame="1"/>
          <w:shd w:val="clear" w:color="auto" w:fill="FFEFFC"/>
        </w:rPr>
        <w:t>webapp</w:t>
      </w:r>
    </w:p>
    <w:p w14:paraId="4A872F19" w14:textId="77777777" w:rsidR="00CE48BE" w:rsidRDefault="00CE48BE" w:rsidP="0069315F">
      <w:pPr>
        <w:shd w:val="clear" w:color="auto" w:fill="FFFFFF"/>
        <w:rPr>
          <w:rFonts w:ascii="Arial" w:hAnsi="Arial" w:cs="Arial"/>
          <w:color w:val="656B7A"/>
        </w:rPr>
      </w:pPr>
    </w:p>
    <w:p w14:paraId="409655A4" w14:textId="69451D83" w:rsidR="0069315F" w:rsidRDefault="00CE48BE" w:rsidP="006A4ED2">
      <w:pPr>
        <w:rPr>
          <w:rFonts w:ascii="Arial" w:hAnsi="Arial" w:cs="Arial"/>
          <w:color w:val="656B7A"/>
          <w:shd w:val="clear" w:color="auto" w:fill="FFFFFF"/>
        </w:rPr>
      </w:pPr>
      <w:r w:rsidRPr="00CE48BE">
        <w:rPr>
          <w:rFonts w:ascii="Arial" w:hAnsi="Arial" w:cs="Arial"/>
          <w:color w:val="656B7A"/>
          <w:shd w:val="clear" w:color="auto" w:fill="FFFFFF"/>
        </w:rPr>
        <w:t xml:space="preserve">docker run nginx:1.14-alpine </w:t>
      </w:r>
      <w:r>
        <w:rPr>
          <w:rFonts w:ascii="Arial" w:hAnsi="Arial" w:cs="Arial"/>
          <w:color w:val="656B7A"/>
          <w:shd w:val="clear" w:color="auto" w:fill="FFFFFF"/>
        </w:rPr>
        <w:t xml:space="preserve">–name </w:t>
      </w:r>
      <w:r w:rsidRPr="00CE48BE">
        <w:rPr>
          <w:rFonts w:ascii="Arial" w:hAnsi="Arial" w:cs="Arial"/>
          <w:color w:val="656B7A"/>
          <w:shd w:val="clear" w:color="auto" w:fill="FFFFFF"/>
        </w:rPr>
        <w:t xml:space="preserve">webapp     </w:t>
      </w:r>
    </w:p>
    <w:p w14:paraId="4C4957C9" w14:textId="34B991D6" w:rsidR="00E3651E" w:rsidRDefault="00E3651E" w:rsidP="006A4ED2">
      <w:pPr>
        <w:rPr>
          <w:rFonts w:ascii="Arial" w:hAnsi="Arial" w:cs="Arial"/>
          <w:color w:val="656B7A"/>
          <w:shd w:val="clear" w:color="auto" w:fill="FFFFFF"/>
        </w:rPr>
      </w:pPr>
    </w:p>
    <w:p w14:paraId="4E1C9416" w14:textId="3A0BA0EB" w:rsidR="00E3651E" w:rsidRPr="001F35FA" w:rsidRDefault="00D02F84" w:rsidP="00D02F84">
      <w:pPr>
        <w:pStyle w:val="Heading2"/>
      </w:pPr>
      <w:r>
        <w:t xml:space="preserve">Testing </w:t>
      </w:r>
      <w:r w:rsidR="001F35FA">
        <w:t>Basic Docker Commands</w:t>
      </w:r>
    </w:p>
    <w:p w14:paraId="3F908DAF" w14:textId="0E31ADD8" w:rsidR="006A4ED2" w:rsidRDefault="006A4ED2" w:rsidP="006A4ED2">
      <w:pPr>
        <w:rPr>
          <w:color w:val="FF0000"/>
        </w:rPr>
      </w:pPr>
    </w:p>
    <w:p w14:paraId="681D43DD" w14:textId="77777777" w:rsidR="001F35FA" w:rsidRDefault="001F35FA" w:rsidP="001F35FA">
      <w:pPr>
        <w:pStyle w:val="ListParagraph"/>
        <w:numPr>
          <w:ilvl w:val="0"/>
          <w:numId w:val="31"/>
        </w:numPr>
      </w:pPr>
      <w:r w:rsidRPr="001F35FA">
        <w:rPr>
          <w:color w:val="000000" w:themeColor="text1"/>
        </w:rPr>
        <w:t xml:space="preserve">Go to </w:t>
      </w:r>
      <w:hyperlink r:id="rId32" w:history="1">
        <w:r w:rsidRPr="001F35FA">
          <w:rPr>
            <w:rStyle w:val="Hyperlink"/>
            <w:color w:val="000000" w:themeColor="text1"/>
          </w:rPr>
          <w:t>http://hub.docker.com</w:t>
        </w:r>
      </w:hyperlink>
      <w:r w:rsidRPr="001F35FA">
        <w:rPr>
          <w:color w:val="000000" w:themeColor="text1"/>
        </w:rPr>
        <w:t xml:space="preserve"> and click on Explore.</w:t>
      </w:r>
    </w:p>
    <w:p w14:paraId="782AED13" w14:textId="39BAAC9E" w:rsidR="001F35FA" w:rsidRPr="001F35FA" w:rsidRDefault="001F35FA" w:rsidP="001F35FA">
      <w:pPr>
        <w:pStyle w:val="ListParagraph"/>
        <w:numPr>
          <w:ilvl w:val="0"/>
          <w:numId w:val="31"/>
        </w:numPr>
      </w:pPr>
      <w:r w:rsidRPr="001F35FA">
        <w:rPr>
          <w:rFonts w:cstheme="minorHAnsi"/>
        </w:rPr>
        <w:t xml:space="preserve">Look for </w:t>
      </w:r>
      <w:r w:rsidRPr="001F35FA">
        <w:rPr>
          <w:rFonts w:ascii="Courier New" w:hAnsi="Courier New" w:cs="Courier New"/>
        </w:rPr>
        <w:t>centos</w:t>
      </w:r>
      <w:r w:rsidRPr="001F35FA">
        <w:rPr>
          <w:rFonts w:cstheme="minorHAnsi"/>
        </w:rPr>
        <w:t xml:space="preserve"> image</w:t>
      </w:r>
      <w:r>
        <w:rPr>
          <w:rFonts w:cstheme="minorHAnsi"/>
        </w:rPr>
        <w:t xml:space="preserve"> which is a Linux-based OS</w:t>
      </w:r>
      <w:r w:rsidRPr="001F35FA">
        <w:rPr>
          <w:rFonts w:cstheme="minorHAnsi"/>
        </w:rPr>
        <w:t>. Docker looks in the library that includes all the official images.</w:t>
      </w:r>
    </w:p>
    <w:p w14:paraId="4A1D35B5" w14:textId="21D5F328" w:rsidR="001F35FA" w:rsidRDefault="001F35FA" w:rsidP="001F35FA">
      <w:pPr>
        <w:pStyle w:val="ListParagraph"/>
        <w:rPr>
          <w:rFonts w:ascii="Courier New" w:hAnsi="Courier New" w:cs="Courier New"/>
        </w:rPr>
      </w:pPr>
    </w:p>
    <w:p w14:paraId="30C66E1E" w14:textId="45C174E3" w:rsidR="006A4ED2" w:rsidRDefault="001F35FA" w:rsidP="001F35FA">
      <w:pPr>
        <w:pStyle w:val="ListParagraph"/>
        <w:ind w:left="1440" w:firstLine="720"/>
        <w:rPr>
          <w:rFonts w:ascii="Courier New" w:hAnsi="Courier New" w:cs="Courier New"/>
        </w:rPr>
      </w:pPr>
      <w:r w:rsidRPr="001F35FA">
        <w:rPr>
          <w:rFonts w:ascii="Courier New" w:hAnsi="Courier New" w:cs="Courier New"/>
        </w:rPr>
        <w:t>$docker run centos</w:t>
      </w:r>
    </w:p>
    <w:p w14:paraId="29AE0F1E" w14:textId="1F75F713" w:rsidR="001F35FA" w:rsidRDefault="001F35FA" w:rsidP="001F35FA">
      <w:pPr>
        <w:pStyle w:val="ListParagraph"/>
        <w:numPr>
          <w:ilvl w:val="0"/>
          <w:numId w:val="31"/>
        </w:numPr>
      </w:pPr>
      <w:r>
        <w:t>Run the following command to run the bash command on the container:</w:t>
      </w:r>
    </w:p>
    <w:p w14:paraId="0B946175" w14:textId="77777777" w:rsidR="001F35FA" w:rsidRDefault="001F35FA" w:rsidP="001F35FA">
      <w:pPr>
        <w:pStyle w:val="ListParagraph"/>
      </w:pPr>
    </w:p>
    <w:p w14:paraId="64BBDE8E" w14:textId="566B78E7" w:rsidR="001F35FA" w:rsidRDefault="001F35FA" w:rsidP="001F35FA">
      <w:pPr>
        <w:pStyle w:val="ListParagraph"/>
        <w:ind w:left="1440" w:firstLine="720"/>
        <w:rPr>
          <w:rFonts w:ascii="Courier New" w:hAnsi="Courier New" w:cs="Courier New"/>
        </w:rPr>
      </w:pPr>
      <w:r w:rsidRPr="001F35FA">
        <w:rPr>
          <w:rFonts w:ascii="Courier New" w:hAnsi="Courier New" w:cs="Courier New"/>
        </w:rPr>
        <w:t>$docker run -it centos bash</w:t>
      </w:r>
    </w:p>
    <w:p w14:paraId="740A26FB" w14:textId="44866F0F" w:rsidR="001F35FA" w:rsidRDefault="001F35FA" w:rsidP="001F35FA">
      <w:pPr>
        <w:pStyle w:val="ListParagraph"/>
        <w:ind w:left="1440" w:firstLine="720"/>
        <w:rPr>
          <w:rFonts w:ascii="Courier New" w:hAnsi="Courier New" w:cs="Courier New"/>
        </w:rPr>
      </w:pPr>
    </w:p>
    <w:p w14:paraId="745F604C" w14:textId="29A6B0D2" w:rsidR="001F35FA" w:rsidRDefault="001F35FA" w:rsidP="001F35FA">
      <w:pPr>
        <w:pStyle w:val="ListParagraph"/>
        <w:numPr>
          <w:ilvl w:val="0"/>
          <w:numId w:val="31"/>
        </w:numPr>
        <w:rPr>
          <w:rFonts w:ascii="Courier New" w:hAnsi="Courier New" w:cs="Courier New"/>
        </w:rPr>
      </w:pPr>
      <w:r>
        <w:t xml:space="preserve">You should now see a command prompt from inside the container. Note that the command prompt </w:t>
      </w:r>
      <w:proofErr w:type="spellStart"/>
      <w:r w:rsidRPr="001F35FA">
        <w:rPr>
          <w:rFonts w:ascii="Courier New" w:hAnsi="Courier New" w:cs="Courier New"/>
        </w:rPr>
        <w:t>root@xxx</w:t>
      </w:r>
      <w:proofErr w:type="spellEnd"/>
    </w:p>
    <w:p w14:paraId="7ADA3CF4" w14:textId="3BD6BC4C" w:rsidR="001F35FA" w:rsidRDefault="001F35FA" w:rsidP="001F35FA">
      <w:pPr>
        <w:pStyle w:val="ListParagraph"/>
        <w:numPr>
          <w:ilvl w:val="0"/>
          <w:numId w:val="31"/>
        </w:numPr>
      </w:pPr>
      <w:r>
        <w:t>Run the following command to check the version of the current OS:</w:t>
      </w:r>
    </w:p>
    <w:p w14:paraId="380285C7" w14:textId="0F5CB413" w:rsidR="001F35FA" w:rsidRDefault="001F35FA" w:rsidP="001F35FA">
      <w:pPr>
        <w:pStyle w:val="ListParagraph"/>
        <w:ind w:left="1440" w:firstLine="720"/>
        <w:rPr>
          <w:rFonts w:ascii="Courier New" w:hAnsi="Courier New" w:cs="Courier New"/>
        </w:rPr>
      </w:pPr>
      <w:r w:rsidRPr="001F35FA">
        <w:rPr>
          <w:rFonts w:ascii="Courier New" w:hAnsi="Courier New" w:cs="Courier New"/>
        </w:rPr>
        <w:t>cat /</w:t>
      </w:r>
      <w:proofErr w:type="spellStart"/>
      <w:r w:rsidRPr="001F35FA">
        <w:rPr>
          <w:rFonts w:ascii="Courier New" w:hAnsi="Courier New" w:cs="Courier New"/>
        </w:rPr>
        <w:t>etc</w:t>
      </w:r>
      <w:proofErr w:type="spellEnd"/>
      <w:r w:rsidRPr="001F35FA">
        <w:rPr>
          <w:rFonts w:ascii="Courier New" w:hAnsi="Courier New" w:cs="Courier New"/>
        </w:rPr>
        <w:t>/*release*</w:t>
      </w:r>
    </w:p>
    <w:p w14:paraId="72750009" w14:textId="0D8F4FE2" w:rsidR="001F35FA" w:rsidRDefault="001F35FA" w:rsidP="001F35FA">
      <w:pPr>
        <w:pStyle w:val="ListParagraph"/>
        <w:ind w:left="1440" w:firstLine="720"/>
        <w:rPr>
          <w:rFonts w:ascii="Courier New" w:hAnsi="Courier New" w:cs="Courier New"/>
        </w:rPr>
      </w:pPr>
    </w:p>
    <w:p w14:paraId="4DF85942" w14:textId="23CC0C20" w:rsidR="001F35FA" w:rsidRDefault="001F35FA" w:rsidP="001F35FA">
      <w:pPr>
        <w:pStyle w:val="ListParagraph"/>
        <w:numPr>
          <w:ilvl w:val="0"/>
          <w:numId w:val="31"/>
        </w:numPr>
      </w:pPr>
      <w:r>
        <w:t>Exit the container</w:t>
      </w:r>
    </w:p>
    <w:p w14:paraId="65F9F1CD" w14:textId="392EAFD3" w:rsidR="001F35FA" w:rsidRDefault="001F35FA" w:rsidP="001F35FA">
      <w:pPr>
        <w:pStyle w:val="ListParagraph"/>
        <w:numPr>
          <w:ilvl w:val="0"/>
          <w:numId w:val="31"/>
        </w:numPr>
      </w:pPr>
      <w:r>
        <w:t xml:space="preserve">Run the container again </w:t>
      </w:r>
    </w:p>
    <w:p w14:paraId="4F1C15D5" w14:textId="037E609A" w:rsidR="001F35FA" w:rsidRDefault="001F35FA" w:rsidP="001F35FA">
      <w:pPr>
        <w:pStyle w:val="ListParagraph"/>
      </w:pPr>
    </w:p>
    <w:p w14:paraId="224CADB8" w14:textId="19E57F51" w:rsidR="001F35FA" w:rsidRPr="001F35FA" w:rsidRDefault="001F35FA" w:rsidP="001F35FA">
      <w:pPr>
        <w:pStyle w:val="ListParagraph"/>
        <w:rPr>
          <w:rFonts w:ascii="Courier New" w:hAnsi="Courier New" w:cs="Courier New"/>
        </w:rPr>
      </w:pPr>
      <w:r w:rsidRPr="001F35FA">
        <w:rPr>
          <w:rFonts w:ascii="Courier New" w:hAnsi="Courier New" w:cs="Courier New"/>
        </w:rPr>
        <w:t>docker run -d centos sleep 20</w:t>
      </w:r>
    </w:p>
    <w:p w14:paraId="192AB83C" w14:textId="16EA92A5" w:rsidR="001F35FA" w:rsidRDefault="001F35FA" w:rsidP="001F35FA">
      <w:pPr>
        <w:pStyle w:val="ListParagraph"/>
      </w:pPr>
    </w:p>
    <w:p w14:paraId="40087AF0" w14:textId="67133DC1" w:rsidR="001F35FA" w:rsidRDefault="001F35FA" w:rsidP="001F35FA">
      <w:pPr>
        <w:pStyle w:val="ListParagraph"/>
      </w:pPr>
      <w:r>
        <w:t xml:space="preserve">Run </w:t>
      </w:r>
      <w:proofErr w:type="spellStart"/>
      <w:r w:rsidRPr="001F35FA">
        <w:rPr>
          <w:rFonts w:ascii="Courier New" w:hAnsi="Courier New" w:cs="Courier New"/>
        </w:rPr>
        <w:t>ps</w:t>
      </w:r>
      <w:proofErr w:type="spellEnd"/>
      <w:r>
        <w:t xml:space="preserve"> to see the details </w:t>
      </w:r>
      <w:proofErr w:type="spellStart"/>
      <w:r>
        <w:t>os</w:t>
      </w:r>
      <w:proofErr w:type="spellEnd"/>
      <w:r>
        <w:t xml:space="preserve"> the running container</w:t>
      </w:r>
    </w:p>
    <w:p w14:paraId="68350906" w14:textId="55A82B4E" w:rsidR="001F35FA" w:rsidRDefault="001F35FA" w:rsidP="001F35FA">
      <w:pPr>
        <w:pStyle w:val="ListParagraph"/>
      </w:pPr>
    </w:p>
    <w:p w14:paraId="2F924067" w14:textId="3A62BBA6" w:rsidR="001F35FA" w:rsidRDefault="001F35FA" w:rsidP="001F35FA">
      <w:pPr>
        <w:pStyle w:val="ListParagraph"/>
        <w:rPr>
          <w:rFonts w:ascii="Courier New" w:hAnsi="Courier New" w:cs="Courier New"/>
        </w:rPr>
      </w:pPr>
      <w:r w:rsidRPr="001F35FA">
        <w:rPr>
          <w:rFonts w:ascii="Courier New" w:hAnsi="Courier New" w:cs="Courier New"/>
        </w:rPr>
        <w:t xml:space="preserve">docker </w:t>
      </w:r>
      <w:proofErr w:type="spellStart"/>
      <w:r w:rsidRPr="001F35FA">
        <w:rPr>
          <w:rFonts w:ascii="Courier New" w:hAnsi="Courier New" w:cs="Courier New"/>
        </w:rPr>
        <w:t>ps</w:t>
      </w:r>
      <w:proofErr w:type="spellEnd"/>
      <w:r w:rsidRPr="001F35FA">
        <w:rPr>
          <w:rFonts w:ascii="Courier New" w:hAnsi="Courier New" w:cs="Courier New"/>
        </w:rPr>
        <w:t xml:space="preserve"> </w:t>
      </w:r>
    </w:p>
    <w:p w14:paraId="78C5A3AC" w14:textId="5124EB8E" w:rsidR="001F35FA" w:rsidRDefault="001F35FA" w:rsidP="001F35FA">
      <w:pPr>
        <w:pStyle w:val="ListParagraph"/>
        <w:rPr>
          <w:rFonts w:ascii="Courier New" w:hAnsi="Courier New" w:cs="Courier New"/>
        </w:rPr>
      </w:pPr>
    </w:p>
    <w:p w14:paraId="106D79FC" w14:textId="1F7F4A87" w:rsidR="001F35FA" w:rsidRDefault="001F35FA" w:rsidP="001F35FA">
      <w:pPr>
        <w:pStyle w:val="ListParagraph"/>
        <w:numPr>
          <w:ilvl w:val="0"/>
          <w:numId w:val="31"/>
        </w:numPr>
      </w:pPr>
      <w:r>
        <w:t>To see all the containers that you ran in the past including exited containers:</w:t>
      </w:r>
    </w:p>
    <w:p w14:paraId="715ADC5B" w14:textId="45C489F1" w:rsidR="001F35FA" w:rsidRDefault="001F35FA" w:rsidP="001F35FA">
      <w:pPr>
        <w:pStyle w:val="ListParagraph"/>
      </w:pPr>
    </w:p>
    <w:p w14:paraId="1FECB832" w14:textId="753197FB" w:rsidR="001F35FA" w:rsidRDefault="001F35FA" w:rsidP="001F35FA">
      <w:pPr>
        <w:pStyle w:val="ListParagraph"/>
        <w:rPr>
          <w:rFonts w:ascii="Courier New" w:hAnsi="Courier New" w:cs="Courier New"/>
        </w:rPr>
      </w:pPr>
      <w:r w:rsidRPr="001F35FA">
        <w:rPr>
          <w:rFonts w:ascii="Courier New" w:hAnsi="Courier New" w:cs="Courier New"/>
        </w:rPr>
        <w:t xml:space="preserve">docker </w:t>
      </w:r>
      <w:proofErr w:type="spellStart"/>
      <w:r w:rsidRPr="001F35FA">
        <w:rPr>
          <w:rFonts w:ascii="Courier New" w:hAnsi="Courier New" w:cs="Courier New"/>
        </w:rPr>
        <w:t>ps</w:t>
      </w:r>
      <w:proofErr w:type="spellEnd"/>
      <w:r w:rsidRPr="001F35FA">
        <w:rPr>
          <w:rFonts w:ascii="Courier New" w:hAnsi="Courier New" w:cs="Courier New"/>
        </w:rPr>
        <w:t xml:space="preserve"> -a</w:t>
      </w:r>
    </w:p>
    <w:p w14:paraId="0AA066EE" w14:textId="46997DEB" w:rsidR="001F35FA" w:rsidRDefault="001F35FA" w:rsidP="001F35FA">
      <w:pPr>
        <w:pStyle w:val="ListParagraph"/>
        <w:rPr>
          <w:rFonts w:ascii="Courier New" w:hAnsi="Courier New" w:cs="Courier New"/>
        </w:rPr>
      </w:pPr>
    </w:p>
    <w:p w14:paraId="098088D3" w14:textId="4CFAE2FA" w:rsidR="001F35FA" w:rsidRPr="0069315F" w:rsidRDefault="0069315F" w:rsidP="0069315F">
      <w:pPr>
        <w:pStyle w:val="ListParagraph"/>
        <w:numPr>
          <w:ilvl w:val="0"/>
          <w:numId w:val="31"/>
        </w:numPr>
      </w:pPr>
      <w:r>
        <w:t>To stop a container, use stop.</w:t>
      </w:r>
    </w:p>
    <w:p w14:paraId="3ECEC84A" w14:textId="77777777" w:rsidR="0069315F" w:rsidRDefault="0069315F" w:rsidP="0069315F">
      <w:pPr>
        <w:pStyle w:val="ListParagraph"/>
        <w:rPr>
          <w:rFonts w:ascii="Courier New" w:hAnsi="Courier New" w:cs="Courier New"/>
        </w:rPr>
      </w:pPr>
    </w:p>
    <w:p w14:paraId="48C59092" w14:textId="1DE6828C" w:rsidR="0069315F" w:rsidRDefault="0069315F" w:rsidP="0069315F">
      <w:pPr>
        <w:pStyle w:val="ListParagraph"/>
        <w:rPr>
          <w:rFonts w:ascii="Courier New" w:hAnsi="Courier New" w:cs="Courier New"/>
        </w:rPr>
      </w:pPr>
      <w:r w:rsidRPr="001F35FA">
        <w:rPr>
          <w:rFonts w:ascii="Courier New" w:hAnsi="Courier New" w:cs="Courier New"/>
        </w:rPr>
        <w:t>docker run -d centos sleep 20</w:t>
      </w:r>
      <w:r>
        <w:rPr>
          <w:rFonts w:ascii="Courier New" w:hAnsi="Courier New" w:cs="Courier New"/>
        </w:rPr>
        <w:t>00</w:t>
      </w:r>
    </w:p>
    <w:p w14:paraId="2F2AE929" w14:textId="720DABD3" w:rsidR="0069315F" w:rsidRDefault="0069315F" w:rsidP="0069315F">
      <w:pPr>
        <w:pStyle w:val="ListParagraph"/>
        <w:rPr>
          <w:rFonts w:ascii="Courier New" w:hAnsi="Courier New" w:cs="Courier New"/>
        </w:rPr>
      </w:pPr>
      <w:r>
        <w:rPr>
          <w:rFonts w:ascii="Courier New" w:hAnsi="Courier New" w:cs="Courier New"/>
        </w:rPr>
        <w:t xml:space="preserve">docker </w:t>
      </w:r>
      <w:proofErr w:type="spellStart"/>
      <w:r>
        <w:rPr>
          <w:rFonts w:ascii="Courier New" w:hAnsi="Courier New" w:cs="Courier New"/>
        </w:rPr>
        <w:t>ps</w:t>
      </w:r>
      <w:proofErr w:type="spellEnd"/>
    </w:p>
    <w:p w14:paraId="1185C4FA" w14:textId="1F9C674E" w:rsidR="0069315F" w:rsidRDefault="0069315F" w:rsidP="0069315F">
      <w:pPr>
        <w:pStyle w:val="ListParagraph"/>
        <w:rPr>
          <w:rFonts w:ascii="Courier New" w:hAnsi="Courier New" w:cs="Courier New"/>
        </w:rPr>
      </w:pPr>
      <w:r>
        <w:rPr>
          <w:rFonts w:ascii="Courier New" w:hAnsi="Courier New" w:cs="Courier New"/>
        </w:rPr>
        <w:t>docker stop &lt;</w:t>
      </w:r>
      <w:proofErr w:type="spellStart"/>
      <w:r>
        <w:rPr>
          <w:rFonts w:ascii="Courier New" w:hAnsi="Courier New" w:cs="Courier New"/>
        </w:rPr>
        <w:t>container_name</w:t>
      </w:r>
      <w:proofErr w:type="spellEnd"/>
      <w:r>
        <w:rPr>
          <w:rFonts w:ascii="Courier New" w:hAnsi="Courier New" w:cs="Courier New"/>
        </w:rPr>
        <w:t>&gt;</w:t>
      </w:r>
    </w:p>
    <w:p w14:paraId="4E33CC6A" w14:textId="3435D760" w:rsidR="0069315F" w:rsidRDefault="0069315F" w:rsidP="0069315F">
      <w:pPr>
        <w:pStyle w:val="ListParagraph"/>
        <w:rPr>
          <w:rFonts w:ascii="Courier New" w:hAnsi="Courier New" w:cs="Courier New"/>
        </w:rPr>
      </w:pPr>
    </w:p>
    <w:p w14:paraId="109441B0" w14:textId="40997F13" w:rsidR="0069315F" w:rsidRDefault="0069315F" w:rsidP="0069315F">
      <w:pPr>
        <w:pStyle w:val="ListParagraph"/>
        <w:numPr>
          <w:ilvl w:val="0"/>
          <w:numId w:val="31"/>
        </w:numPr>
      </w:pPr>
      <w:r>
        <w:t>To remove containers from your machine to reclaim disk space. You can provide just the first few letters from the container id.</w:t>
      </w:r>
    </w:p>
    <w:p w14:paraId="70FD0848" w14:textId="38BA1806" w:rsidR="0069315F" w:rsidRDefault="0069315F" w:rsidP="0069315F"/>
    <w:p w14:paraId="56385F11" w14:textId="5BACD271" w:rsidR="0069315F" w:rsidRDefault="0069315F" w:rsidP="0069315F">
      <w:pPr>
        <w:ind w:left="720" w:firstLine="720"/>
        <w:rPr>
          <w:rFonts w:ascii="Courier New" w:hAnsi="Courier New" w:cs="Courier New"/>
        </w:rPr>
      </w:pPr>
      <w:r w:rsidRPr="0069315F">
        <w:rPr>
          <w:rFonts w:ascii="Courier New" w:hAnsi="Courier New" w:cs="Courier New"/>
        </w:rPr>
        <w:t>docker rm &lt;</w:t>
      </w:r>
      <w:proofErr w:type="spellStart"/>
      <w:r w:rsidRPr="0069315F">
        <w:rPr>
          <w:rFonts w:ascii="Courier New" w:hAnsi="Courier New" w:cs="Courier New"/>
        </w:rPr>
        <w:t>container_name</w:t>
      </w:r>
      <w:proofErr w:type="spellEnd"/>
      <w:r w:rsidRPr="0069315F">
        <w:rPr>
          <w:rFonts w:ascii="Courier New" w:hAnsi="Courier New" w:cs="Courier New"/>
        </w:rPr>
        <w:t>&gt;</w:t>
      </w:r>
    </w:p>
    <w:p w14:paraId="10123164" w14:textId="24FD71DE" w:rsidR="0069315F" w:rsidRDefault="0069315F" w:rsidP="0069315F">
      <w:pPr>
        <w:ind w:left="720" w:firstLine="720"/>
        <w:rPr>
          <w:rFonts w:ascii="Courier New" w:hAnsi="Courier New" w:cs="Courier New"/>
        </w:rPr>
      </w:pPr>
    </w:p>
    <w:p w14:paraId="2A060F64" w14:textId="1DDAB2E1" w:rsidR="0069315F" w:rsidRPr="0069315F" w:rsidRDefault="0069315F" w:rsidP="0069315F">
      <w:pPr>
        <w:pStyle w:val="ListParagraph"/>
        <w:numPr>
          <w:ilvl w:val="0"/>
          <w:numId w:val="31"/>
        </w:numPr>
      </w:pPr>
      <w:r w:rsidRPr="0069315F">
        <w:t xml:space="preserve">To see the </w:t>
      </w:r>
      <w:proofErr w:type="gramStart"/>
      <w:r w:rsidRPr="0069315F">
        <w:t>images</w:t>
      </w:r>
      <w:proofErr w:type="gramEnd"/>
      <w:r w:rsidRPr="0069315F">
        <w:t xml:space="preserve"> you pulled</w:t>
      </w:r>
    </w:p>
    <w:p w14:paraId="58511B02" w14:textId="3A85F677" w:rsidR="0069315F" w:rsidRDefault="0069315F" w:rsidP="0069315F">
      <w:pPr>
        <w:pStyle w:val="ListParagraph"/>
        <w:rPr>
          <w:rFonts w:ascii="Courier New" w:hAnsi="Courier New" w:cs="Courier New"/>
        </w:rPr>
      </w:pPr>
    </w:p>
    <w:p w14:paraId="404D0BCC" w14:textId="7923DB4D" w:rsidR="0069315F" w:rsidRDefault="0069315F" w:rsidP="0069315F">
      <w:pPr>
        <w:pStyle w:val="ListParagraph"/>
        <w:ind w:firstLine="720"/>
        <w:rPr>
          <w:rFonts w:ascii="Courier New" w:hAnsi="Courier New" w:cs="Courier New"/>
        </w:rPr>
      </w:pPr>
      <w:r>
        <w:rPr>
          <w:rFonts w:ascii="Courier New" w:hAnsi="Courier New" w:cs="Courier New"/>
        </w:rPr>
        <w:t>docker images</w:t>
      </w:r>
    </w:p>
    <w:p w14:paraId="6FA10923" w14:textId="0FE880C6" w:rsidR="0069315F" w:rsidRDefault="0069315F" w:rsidP="0069315F">
      <w:pPr>
        <w:pStyle w:val="ListParagraph"/>
        <w:ind w:firstLine="720"/>
        <w:rPr>
          <w:rFonts w:ascii="Courier New" w:hAnsi="Courier New" w:cs="Courier New"/>
        </w:rPr>
      </w:pPr>
    </w:p>
    <w:p w14:paraId="65A0E58C" w14:textId="0DAA1AAE" w:rsidR="0069315F" w:rsidRPr="0069315F" w:rsidRDefault="0069315F" w:rsidP="0069315F">
      <w:pPr>
        <w:pStyle w:val="ListParagraph"/>
        <w:numPr>
          <w:ilvl w:val="0"/>
          <w:numId w:val="31"/>
        </w:numPr>
      </w:pPr>
      <w:r w:rsidRPr="0069315F">
        <w:t>To remove an image</w:t>
      </w:r>
    </w:p>
    <w:p w14:paraId="603D90A2" w14:textId="34E28EAA" w:rsidR="0069315F" w:rsidRDefault="0069315F" w:rsidP="0069315F">
      <w:pPr>
        <w:pStyle w:val="ListParagraph"/>
        <w:rPr>
          <w:rFonts w:ascii="Courier New" w:hAnsi="Courier New" w:cs="Courier New"/>
        </w:rPr>
      </w:pPr>
    </w:p>
    <w:p w14:paraId="7287D43D" w14:textId="7DACA5CE" w:rsidR="0069315F" w:rsidRDefault="0069315F" w:rsidP="0069315F">
      <w:pPr>
        <w:pStyle w:val="ListParagraph"/>
        <w:ind w:firstLine="720"/>
        <w:rPr>
          <w:rFonts w:ascii="Courier New" w:hAnsi="Courier New" w:cs="Courier New"/>
        </w:rPr>
      </w:pPr>
      <w:r>
        <w:rPr>
          <w:rFonts w:ascii="Courier New" w:hAnsi="Courier New" w:cs="Courier New"/>
        </w:rPr>
        <w:t xml:space="preserve">docker </w:t>
      </w:r>
      <w:proofErr w:type="spellStart"/>
      <w:r>
        <w:rPr>
          <w:rFonts w:ascii="Courier New" w:hAnsi="Courier New" w:cs="Courier New"/>
        </w:rPr>
        <w:t>rmi</w:t>
      </w:r>
      <w:proofErr w:type="spellEnd"/>
      <w:r>
        <w:rPr>
          <w:rFonts w:ascii="Courier New" w:hAnsi="Courier New" w:cs="Courier New"/>
        </w:rPr>
        <w:t xml:space="preserve"> &lt;</w:t>
      </w:r>
      <w:proofErr w:type="spellStart"/>
      <w:r>
        <w:rPr>
          <w:rFonts w:ascii="Courier New" w:hAnsi="Courier New" w:cs="Courier New"/>
        </w:rPr>
        <w:t>image_name</w:t>
      </w:r>
      <w:proofErr w:type="spellEnd"/>
      <w:r>
        <w:rPr>
          <w:rFonts w:ascii="Courier New" w:hAnsi="Courier New" w:cs="Courier New"/>
        </w:rPr>
        <w:t>&gt;</w:t>
      </w:r>
    </w:p>
    <w:p w14:paraId="6361CDDD" w14:textId="3A2392D8" w:rsidR="0069315F" w:rsidRDefault="0069315F" w:rsidP="0069315F">
      <w:pPr>
        <w:pStyle w:val="ListParagraph"/>
        <w:ind w:firstLine="720"/>
        <w:rPr>
          <w:rFonts w:ascii="Courier New" w:hAnsi="Courier New" w:cs="Courier New"/>
        </w:rPr>
      </w:pPr>
    </w:p>
    <w:p w14:paraId="3A617B57" w14:textId="3694B501" w:rsidR="0069315F" w:rsidRDefault="0069315F" w:rsidP="0069315F">
      <w:pPr>
        <w:ind w:firstLine="720"/>
      </w:pPr>
      <w:r>
        <w:t>Note that if you cannot delete an image while a container is running off this image.</w:t>
      </w:r>
    </w:p>
    <w:p w14:paraId="01F0C135" w14:textId="0C30B991" w:rsidR="0069315F" w:rsidRDefault="0069315F" w:rsidP="0069315F">
      <w:pPr>
        <w:ind w:firstLine="720"/>
      </w:pPr>
    </w:p>
    <w:p w14:paraId="0A777F51" w14:textId="3E9DD6CF" w:rsidR="0069315F" w:rsidRDefault="0069315F" w:rsidP="0069315F">
      <w:pPr>
        <w:pStyle w:val="ListParagraph"/>
        <w:numPr>
          <w:ilvl w:val="0"/>
          <w:numId w:val="31"/>
        </w:numPr>
      </w:pPr>
      <w:r>
        <w:t>You can pull an image without running a container.</w:t>
      </w:r>
    </w:p>
    <w:p w14:paraId="393C8647" w14:textId="77777777" w:rsidR="0069315F" w:rsidRDefault="0069315F" w:rsidP="0069315F">
      <w:pPr>
        <w:ind w:left="360"/>
      </w:pPr>
    </w:p>
    <w:p w14:paraId="444BA2B4" w14:textId="61F827BC" w:rsidR="0069315F" w:rsidRDefault="0069315F" w:rsidP="0069315F">
      <w:pPr>
        <w:ind w:left="360" w:firstLine="360"/>
        <w:rPr>
          <w:rFonts w:ascii="Courier New" w:hAnsi="Courier New" w:cs="Courier New"/>
        </w:rPr>
      </w:pPr>
      <w:r w:rsidRPr="0069315F">
        <w:rPr>
          <w:rFonts w:ascii="Courier New" w:hAnsi="Courier New" w:cs="Courier New"/>
        </w:rPr>
        <w:t>docker pull hello-world</w:t>
      </w:r>
    </w:p>
    <w:p w14:paraId="08193E41" w14:textId="4B75E6C1" w:rsidR="0069315F" w:rsidRDefault="0069315F" w:rsidP="0069315F">
      <w:pPr>
        <w:ind w:left="360" w:firstLine="360"/>
        <w:rPr>
          <w:rFonts w:ascii="Courier New" w:hAnsi="Courier New" w:cs="Courier New"/>
        </w:rPr>
      </w:pPr>
    </w:p>
    <w:p w14:paraId="05225B39" w14:textId="3EE83A51" w:rsidR="0069315F" w:rsidRPr="0069315F" w:rsidRDefault="0069315F" w:rsidP="0069315F">
      <w:pPr>
        <w:pStyle w:val="ListParagraph"/>
        <w:numPr>
          <w:ilvl w:val="0"/>
          <w:numId w:val="31"/>
        </w:numPr>
      </w:pPr>
      <w:r w:rsidRPr="0069315F">
        <w:t>You can run a command on a container while it is running</w:t>
      </w:r>
    </w:p>
    <w:p w14:paraId="15F8F78C" w14:textId="0B3D6808" w:rsidR="0069315F" w:rsidRDefault="0069315F" w:rsidP="0069315F">
      <w:pPr>
        <w:pStyle w:val="ListParagraph"/>
        <w:rPr>
          <w:rFonts w:ascii="Courier New" w:hAnsi="Courier New" w:cs="Courier New"/>
        </w:rPr>
      </w:pPr>
    </w:p>
    <w:p w14:paraId="0DC4DA15" w14:textId="1A0757C1" w:rsidR="00CE48BE" w:rsidRPr="00D02F84" w:rsidRDefault="0069315F" w:rsidP="00D02F84">
      <w:pPr>
        <w:pStyle w:val="ListParagraph"/>
        <w:rPr>
          <w:rFonts w:ascii="Courier New" w:hAnsi="Courier New" w:cs="Courier New"/>
        </w:rPr>
      </w:pPr>
      <w:r>
        <w:rPr>
          <w:rFonts w:ascii="Courier New" w:hAnsi="Courier New" w:cs="Courier New"/>
        </w:rPr>
        <w:lastRenderedPageBreak/>
        <w:t>docker exec &lt;</w:t>
      </w:r>
      <w:proofErr w:type="spellStart"/>
      <w:r>
        <w:rPr>
          <w:rFonts w:ascii="Courier New" w:hAnsi="Courier New" w:cs="Courier New"/>
        </w:rPr>
        <w:t>container_name</w:t>
      </w:r>
      <w:proofErr w:type="spellEnd"/>
      <w:r>
        <w:rPr>
          <w:rFonts w:ascii="Courier New" w:hAnsi="Courier New" w:cs="Courier New"/>
        </w:rPr>
        <w:t>&gt; cat /cat/*release*</w:t>
      </w:r>
    </w:p>
    <w:p w14:paraId="1B3AA553" w14:textId="3423DCCF" w:rsidR="00CE48BE" w:rsidRDefault="00D02F84" w:rsidP="00D02F84">
      <w:pPr>
        <w:pStyle w:val="Heading2"/>
        <w:rPr>
          <w:rFonts w:eastAsia="Times New Roman"/>
        </w:rPr>
      </w:pPr>
      <w:r>
        <w:rPr>
          <w:rFonts w:eastAsia="Times New Roman"/>
        </w:rPr>
        <w:t xml:space="preserve">Testing </w:t>
      </w:r>
      <w:r w:rsidR="00CE48BE">
        <w:rPr>
          <w:rFonts w:eastAsia="Times New Roman"/>
        </w:rPr>
        <w:t>Advanced Docker Commands</w:t>
      </w:r>
    </w:p>
    <w:p w14:paraId="479EA92A" w14:textId="2CCC9590" w:rsidR="000279BD" w:rsidRDefault="000279BD" w:rsidP="000279BD">
      <w:pPr>
        <w:rPr>
          <w:lang w:eastAsia="ja-JP"/>
        </w:rPr>
      </w:pPr>
    </w:p>
    <w:p w14:paraId="4F071630" w14:textId="4D6E3B10" w:rsidR="00432195" w:rsidRDefault="00432195" w:rsidP="00432195">
      <w:pPr>
        <w:pStyle w:val="ListParagraph"/>
        <w:numPr>
          <w:ilvl w:val="0"/>
          <w:numId w:val="32"/>
        </w:numPr>
      </w:pPr>
      <w:r>
        <w:t xml:space="preserve">To run a specific version of a software, go to </w:t>
      </w:r>
      <w:hyperlink r:id="rId33" w:history="1">
        <w:r w:rsidRPr="0011130E">
          <w:rPr>
            <w:rStyle w:val="Hyperlink"/>
          </w:rPr>
          <w:t>http://hub.docker.com</w:t>
        </w:r>
      </w:hyperlink>
      <w:r>
        <w:t>, search for the product and check the ‘Supported tags’</w:t>
      </w:r>
      <w:r w:rsidR="00034DAD">
        <w:t xml:space="preserve"> then append the tag to the container name.</w:t>
      </w:r>
    </w:p>
    <w:p w14:paraId="08D9D43D" w14:textId="77777777" w:rsidR="00432195" w:rsidRDefault="00432195" w:rsidP="00432195"/>
    <w:p w14:paraId="3D755491" w14:textId="77777777" w:rsidR="00034DAD" w:rsidRDefault="00432195" w:rsidP="00432195">
      <w:pPr>
        <w:ind w:firstLine="720"/>
      </w:pPr>
      <w:r>
        <w:t xml:space="preserve">By default, you run the Latest version of Ubuntu: </w:t>
      </w:r>
    </w:p>
    <w:p w14:paraId="26551FE9" w14:textId="77777777" w:rsidR="00034DAD" w:rsidRDefault="00034DAD" w:rsidP="00432195">
      <w:pPr>
        <w:ind w:firstLine="720"/>
      </w:pPr>
    </w:p>
    <w:p w14:paraId="3F927EF8" w14:textId="03E06FC4" w:rsidR="000279BD" w:rsidRPr="00034DAD" w:rsidRDefault="00034DAD" w:rsidP="00432195">
      <w:pPr>
        <w:ind w:firstLine="720"/>
        <w:rPr>
          <w:rFonts w:ascii="Courier New" w:hAnsi="Courier New" w:cs="Courier New"/>
        </w:rPr>
      </w:pPr>
      <w:r w:rsidRPr="00034DAD">
        <w:rPr>
          <w:rFonts w:ascii="Courier New" w:hAnsi="Courier New" w:cs="Courier New"/>
        </w:rPr>
        <w:t>$</w:t>
      </w:r>
      <w:r w:rsidR="00432195" w:rsidRPr="00034DAD">
        <w:rPr>
          <w:rFonts w:ascii="Courier New" w:hAnsi="Courier New" w:cs="Courier New"/>
        </w:rPr>
        <w:t>docker run ubuntu</w:t>
      </w:r>
      <w:r>
        <w:rPr>
          <w:rFonts w:ascii="Courier New" w:hAnsi="Courier New" w:cs="Courier New"/>
        </w:rPr>
        <w:t xml:space="preserve"> cat /</w:t>
      </w:r>
      <w:proofErr w:type="spellStart"/>
      <w:r>
        <w:rPr>
          <w:rFonts w:ascii="Courier New" w:hAnsi="Courier New" w:cs="Courier New"/>
        </w:rPr>
        <w:t>etc</w:t>
      </w:r>
      <w:proofErr w:type="spellEnd"/>
      <w:r>
        <w:rPr>
          <w:rFonts w:ascii="Courier New" w:hAnsi="Courier New" w:cs="Courier New"/>
        </w:rPr>
        <w:t>/*release*</w:t>
      </w:r>
    </w:p>
    <w:p w14:paraId="77B51042" w14:textId="77777777" w:rsidR="00034DAD" w:rsidRDefault="00034DAD" w:rsidP="00432195">
      <w:pPr>
        <w:ind w:firstLine="720"/>
        <w:rPr>
          <w:rFonts w:asciiTheme="minorHAnsi" w:hAnsiTheme="minorHAnsi" w:cstheme="minorHAnsi"/>
        </w:rPr>
      </w:pPr>
    </w:p>
    <w:p w14:paraId="04749FE2" w14:textId="12C3AC48" w:rsidR="00034DAD" w:rsidRDefault="00432195" w:rsidP="00432195">
      <w:pPr>
        <w:ind w:firstLine="720"/>
        <w:rPr>
          <w:rFonts w:asciiTheme="minorHAnsi" w:hAnsiTheme="minorHAnsi" w:cstheme="minorHAnsi"/>
        </w:rPr>
      </w:pPr>
      <w:r w:rsidRPr="00432195">
        <w:rPr>
          <w:rFonts w:asciiTheme="minorHAnsi" w:hAnsiTheme="minorHAnsi" w:cstheme="minorHAnsi"/>
        </w:rPr>
        <w:t xml:space="preserve">To run a specific version: </w:t>
      </w:r>
    </w:p>
    <w:p w14:paraId="1E67E4DD" w14:textId="77777777" w:rsidR="00034DAD" w:rsidRDefault="00034DAD" w:rsidP="00432195">
      <w:pPr>
        <w:ind w:firstLine="720"/>
        <w:rPr>
          <w:rFonts w:asciiTheme="minorHAnsi" w:hAnsiTheme="minorHAnsi" w:cstheme="minorHAnsi"/>
        </w:rPr>
      </w:pPr>
    </w:p>
    <w:p w14:paraId="757AC93F" w14:textId="092653C2" w:rsidR="00432195" w:rsidRDefault="00034DAD" w:rsidP="00432195">
      <w:pPr>
        <w:ind w:firstLine="720"/>
        <w:rPr>
          <w:rFonts w:ascii="Courier New" w:hAnsi="Courier New" w:cs="Courier New"/>
        </w:rPr>
      </w:pPr>
      <w:r w:rsidRPr="00034DAD">
        <w:rPr>
          <w:rFonts w:ascii="Courier New" w:hAnsi="Courier New" w:cs="Courier New"/>
        </w:rPr>
        <w:t>$docker run ubuntu</w:t>
      </w:r>
      <w:r>
        <w:rPr>
          <w:rFonts w:ascii="Courier New" w:hAnsi="Courier New" w:cs="Courier New"/>
        </w:rPr>
        <w:t>:17.10 cat /</w:t>
      </w:r>
      <w:proofErr w:type="spellStart"/>
      <w:r>
        <w:rPr>
          <w:rFonts w:ascii="Courier New" w:hAnsi="Courier New" w:cs="Courier New"/>
        </w:rPr>
        <w:t>etc</w:t>
      </w:r>
      <w:proofErr w:type="spellEnd"/>
      <w:r>
        <w:rPr>
          <w:rFonts w:ascii="Courier New" w:hAnsi="Courier New" w:cs="Courier New"/>
        </w:rPr>
        <w:t>*release*</w:t>
      </w:r>
    </w:p>
    <w:p w14:paraId="44C13865" w14:textId="439D6564" w:rsidR="00034DAD" w:rsidRDefault="00034DAD" w:rsidP="00432195">
      <w:pPr>
        <w:ind w:firstLine="720"/>
        <w:rPr>
          <w:rFonts w:ascii="Courier New" w:hAnsi="Courier New" w:cs="Courier New"/>
        </w:rPr>
      </w:pPr>
    </w:p>
    <w:p w14:paraId="084779FC" w14:textId="783DA677" w:rsidR="00034DAD" w:rsidRDefault="00034DAD" w:rsidP="00432195">
      <w:pPr>
        <w:ind w:firstLine="720"/>
        <w:rPr>
          <w:rFonts w:asciiTheme="minorHAnsi" w:hAnsiTheme="minorHAnsi" w:cstheme="minorHAnsi"/>
        </w:rPr>
      </w:pPr>
    </w:p>
    <w:p w14:paraId="7028120C" w14:textId="4283CDBD" w:rsidR="00034DAD" w:rsidRDefault="00034DAD" w:rsidP="00034DAD">
      <w:pPr>
        <w:ind w:firstLine="720"/>
        <w:rPr>
          <w:rFonts w:asciiTheme="minorHAnsi" w:hAnsiTheme="minorHAnsi" w:cstheme="minorHAnsi"/>
        </w:rPr>
      </w:pPr>
      <w:r>
        <w:rPr>
          <w:rFonts w:asciiTheme="minorHAnsi" w:hAnsiTheme="minorHAnsi" w:cstheme="minorHAnsi"/>
        </w:rPr>
        <w:t>Note the version printed by both commands.</w:t>
      </w:r>
    </w:p>
    <w:p w14:paraId="5578A0C7" w14:textId="0FBCD953" w:rsidR="00AF3613" w:rsidRDefault="00AF3613" w:rsidP="00034DAD">
      <w:pPr>
        <w:ind w:firstLine="720"/>
        <w:rPr>
          <w:rFonts w:asciiTheme="minorHAnsi" w:hAnsiTheme="minorHAnsi" w:cstheme="minorHAnsi"/>
        </w:rPr>
      </w:pPr>
    </w:p>
    <w:p w14:paraId="5AE9EF43" w14:textId="5B8CBA53" w:rsidR="00AF3613" w:rsidRDefault="00AF3613" w:rsidP="00034DAD">
      <w:pPr>
        <w:ind w:firstLine="720"/>
        <w:rPr>
          <w:rFonts w:asciiTheme="minorHAnsi" w:hAnsiTheme="minorHAnsi" w:cstheme="minorHAnsi"/>
        </w:rPr>
      </w:pPr>
    </w:p>
    <w:p w14:paraId="40D4EBF4" w14:textId="62C17197" w:rsidR="00AF3613" w:rsidRDefault="00AF3613" w:rsidP="00AF3613">
      <w:pPr>
        <w:pStyle w:val="ListParagraph"/>
        <w:numPr>
          <w:ilvl w:val="0"/>
          <w:numId w:val="32"/>
        </w:numPr>
        <w:rPr>
          <w:rFonts w:cstheme="minorHAnsi"/>
        </w:rPr>
      </w:pPr>
      <w:r>
        <w:rPr>
          <w:rFonts w:cstheme="minorHAnsi"/>
        </w:rPr>
        <w:t>To run a container in the background:</w:t>
      </w:r>
    </w:p>
    <w:p w14:paraId="322F921C" w14:textId="4ABF87DC" w:rsidR="00AF3613" w:rsidRDefault="00AF3613" w:rsidP="00AF3613">
      <w:pPr>
        <w:rPr>
          <w:rFonts w:cstheme="minorHAnsi"/>
        </w:rPr>
      </w:pPr>
    </w:p>
    <w:p w14:paraId="30CBDB90" w14:textId="557FBEE9" w:rsidR="00AF3613" w:rsidRPr="00C4012C" w:rsidRDefault="00AF3613" w:rsidP="00AF3613">
      <w:pPr>
        <w:rPr>
          <w:rFonts w:ascii="Courier New" w:hAnsi="Courier New" w:cs="Courier New"/>
        </w:rPr>
      </w:pPr>
      <w:r w:rsidRPr="00C4012C">
        <w:rPr>
          <w:rFonts w:ascii="Courier New" w:hAnsi="Courier New" w:cs="Courier New"/>
        </w:rPr>
        <w:t xml:space="preserve">$docker </w:t>
      </w:r>
      <w:proofErr w:type="gramStart"/>
      <w:r w:rsidRPr="00C4012C">
        <w:rPr>
          <w:rFonts w:ascii="Courier New" w:hAnsi="Courier New" w:cs="Courier New"/>
        </w:rPr>
        <w:t>run -d</w:t>
      </w:r>
      <w:proofErr w:type="gramEnd"/>
      <w:r w:rsidRPr="00C4012C">
        <w:rPr>
          <w:rFonts w:ascii="Courier New" w:hAnsi="Courier New" w:cs="Courier New"/>
        </w:rPr>
        <w:t xml:space="preserve"> ubuntu sleep 1500</w:t>
      </w:r>
    </w:p>
    <w:p w14:paraId="20CBC850" w14:textId="44D06C78" w:rsidR="00AF3613" w:rsidRDefault="00AF3613" w:rsidP="00AF3613">
      <w:pPr>
        <w:rPr>
          <w:rFonts w:cstheme="minorHAnsi"/>
        </w:rPr>
      </w:pPr>
    </w:p>
    <w:p w14:paraId="0ADE1568" w14:textId="7F0FE9AC" w:rsidR="00AF3613" w:rsidRDefault="00AF3613" w:rsidP="00AF3613">
      <w:pPr>
        <w:rPr>
          <w:rFonts w:cstheme="minorHAnsi"/>
        </w:rPr>
      </w:pPr>
      <w:r>
        <w:rPr>
          <w:rFonts w:cstheme="minorHAnsi"/>
        </w:rPr>
        <w:t>To attach to a running container:</w:t>
      </w:r>
    </w:p>
    <w:p w14:paraId="208456EF" w14:textId="168E6437" w:rsidR="00AF3613" w:rsidRDefault="00AF3613" w:rsidP="00AF3613">
      <w:pPr>
        <w:rPr>
          <w:rFonts w:cstheme="minorHAnsi"/>
        </w:rPr>
      </w:pPr>
    </w:p>
    <w:p w14:paraId="6FA75A0F" w14:textId="6D9153EC" w:rsidR="00C4012C" w:rsidRDefault="00C4012C" w:rsidP="00AF3613">
      <w:pPr>
        <w:rPr>
          <w:rFonts w:cstheme="minorHAnsi"/>
        </w:rPr>
      </w:pPr>
      <w:r w:rsidRPr="00C4012C">
        <w:rPr>
          <w:rFonts w:ascii="Courier New" w:hAnsi="Courier New" w:cs="Courier New"/>
        </w:rPr>
        <w:t>$docker ps</w:t>
      </w:r>
      <w:r>
        <w:rPr>
          <w:rFonts w:cstheme="minorHAnsi"/>
        </w:rPr>
        <w:t xml:space="preserve"> </w:t>
      </w:r>
      <w:r w:rsidRPr="00C4012C">
        <w:rPr>
          <w:rFonts w:cstheme="minorHAnsi"/>
        </w:rPr>
        <w:sym w:font="Wingdings" w:char="F0E0"/>
      </w:r>
      <w:r>
        <w:rPr>
          <w:rFonts w:cstheme="minorHAnsi"/>
        </w:rPr>
        <w:t xml:space="preserve"> get container id</w:t>
      </w:r>
    </w:p>
    <w:p w14:paraId="17733617" w14:textId="05D57BEA" w:rsidR="00AF3613" w:rsidRDefault="00AF3613" w:rsidP="00AF3613">
      <w:pPr>
        <w:rPr>
          <w:rFonts w:ascii="Courier New" w:hAnsi="Courier New" w:cs="Courier New"/>
        </w:rPr>
      </w:pPr>
      <w:r w:rsidRPr="00C4012C">
        <w:rPr>
          <w:rFonts w:ascii="Courier New" w:hAnsi="Courier New" w:cs="Courier New"/>
        </w:rPr>
        <w:t>$</w:t>
      </w:r>
      <w:r w:rsidR="00C4012C" w:rsidRPr="00C4012C">
        <w:rPr>
          <w:rFonts w:ascii="Courier New" w:hAnsi="Courier New" w:cs="Courier New"/>
        </w:rPr>
        <w:t>docker attach &lt;</w:t>
      </w:r>
      <w:proofErr w:type="spellStart"/>
      <w:r w:rsidR="00C4012C" w:rsidRPr="00C4012C">
        <w:rPr>
          <w:rFonts w:ascii="Courier New" w:hAnsi="Courier New" w:cs="Courier New"/>
        </w:rPr>
        <w:t>container_id</w:t>
      </w:r>
      <w:proofErr w:type="spellEnd"/>
      <w:r w:rsidR="00C4012C" w:rsidRPr="00C4012C">
        <w:rPr>
          <w:rFonts w:ascii="Courier New" w:hAnsi="Courier New" w:cs="Courier New"/>
        </w:rPr>
        <w:t>&gt;</w:t>
      </w:r>
    </w:p>
    <w:p w14:paraId="69FF840B" w14:textId="0A798823" w:rsidR="00C4012C" w:rsidRDefault="00C4012C" w:rsidP="00AF3613">
      <w:pPr>
        <w:rPr>
          <w:rFonts w:ascii="Courier New" w:hAnsi="Courier New" w:cs="Courier New"/>
        </w:rPr>
      </w:pPr>
    </w:p>
    <w:p w14:paraId="73684B5A" w14:textId="32805B50" w:rsidR="00C4012C" w:rsidRPr="00C4012C" w:rsidRDefault="00C4012C" w:rsidP="00C4012C">
      <w:pPr>
        <w:pStyle w:val="ListParagraph"/>
        <w:numPr>
          <w:ilvl w:val="0"/>
          <w:numId w:val="32"/>
        </w:numPr>
        <w:rPr>
          <w:rFonts w:asciiTheme="minorHAnsi" w:hAnsiTheme="minorHAnsi" w:cstheme="minorHAnsi"/>
        </w:rPr>
      </w:pPr>
      <w:r w:rsidRPr="00C4012C">
        <w:rPr>
          <w:rFonts w:asciiTheme="minorHAnsi" w:hAnsiTheme="minorHAnsi" w:cstheme="minorHAnsi"/>
        </w:rPr>
        <w:t>Timer is a docker container that continuously printing the time on the screen.</w:t>
      </w:r>
    </w:p>
    <w:p w14:paraId="27C2244D" w14:textId="013BE3BC" w:rsidR="00432195" w:rsidRDefault="00432195" w:rsidP="00432195">
      <w:pPr>
        <w:ind w:firstLine="720"/>
        <w:rPr>
          <w:lang w:eastAsia="ja-JP"/>
        </w:rPr>
      </w:pPr>
    </w:p>
    <w:p w14:paraId="719C4456" w14:textId="55835928" w:rsidR="00C4012C" w:rsidRPr="00C4012C" w:rsidRDefault="00C4012C" w:rsidP="00432195">
      <w:pPr>
        <w:ind w:firstLine="720"/>
        <w:rPr>
          <w:rFonts w:ascii="Courier New" w:hAnsi="Courier New" w:cs="Courier New"/>
          <w:lang w:eastAsia="ja-JP"/>
        </w:rPr>
      </w:pPr>
      <w:r w:rsidRPr="00C4012C">
        <w:rPr>
          <w:rFonts w:ascii="Courier New" w:hAnsi="Courier New" w:cs="Courier New"/>
          <w:lang w:eastAsia="ja-JP"/>
        </w:rPr>
        <w:t>$docker run timer</w:t>
      </w:r>
      <w:r>
        <w:rPr>
          <w:rFonts w:ascii="Courier New" w:hAnsi="Courier New" w:cs="Courier New"/>
          <w:lang w:eastAsia="ja-JP"/>
        </w:rPr>
        <w:t xml:space="preserve"> </w:t>
      </w:r>
      <w:r w:rsidRPr="00C4012C">
        <w:rPr>
          <w:rFonts w:ascii="Courier New" w:hAnsi="Courier New" w:cs="Courier New"/>
          <w:lang w:eastAsia="ja-JP"/>
        </w:rPr>
        <w:sym w:font="Wingdings" w:char="F0E0"/>
      </w:r>
      <w:r>
        <w:rPr>
          <w:rFonts w:ascii="Courier New" w:hAnsi="Courier New" w:cs="Courier New"/>
          <w:lang w:eastAsia="ja-JP"/>
        </w:rPr>
        <w:t xml:space="preserve"> </w:t>
      </w:r>
      <w:r w:rsidRPr="00C4012C">
        <w:rPr>
          <w:rFonts w:asciiTheme="minorHAnsi" w:hAnsiTheme="minorHAnsi" w:cstheme="minorHAnsi"/>
          <w:lang w:eastAsia="ja-JP"/>
        </w:rPr>
        <w:t xml:space="preserve">runs continuously, you </w:t>
      </w:r>
      <w:proofErr w:type="gramStart"/>
      <w:r w:rsidRPr="00C4012C">
        <w:rPr>
          <w:rFonts w:asciiTheme="minorHAnsi" w:hAnsiTheme="minorHAnsi" w:cstheme="minorHAnsi"/>
          <w:lang w:eastAsia="ja-JP"/>
        </w:rPr>
        <w:t>have to</w:t>
      </w:r>
      <w:proofErr w:type="gramEnd"/>
      <w:r w:rsidRPr="00C4012C">
        <w:rPr>
          <w:rFonts w:asciiTheme="minorHAnsi" w:hAnsiTheme="minorHAnsi" w:cstheme="minorHAnsi"/>
          <w:lang w:eastAsia="ja-JP"/>
        </w:rPr>
        <w:t xml:space="preserve"> open another command window to stop it.</w:t>
      </w:r>
    </w:p>
    <w:p w14:paraId="0C4CAA10" w14:textId="319A717B" w:rsidR="00C4012C" w:rsidRDefault="00C4012C" w:rsidP="00432195">
      <w:pPr>
        <w:ind w:firstLine="720"/>
        <w:rPr>
          <w:lang w:eastAsia="ja-JP"/>
        </w:rPr>
      </w:pPr>
      <w:r w:rsidRPr="00C4012C">
        <w:rPr>
          <w:rFonts w:ascii="Courier New" w:hAnsi="Courier New" w:cs="Courier New"/>
          <w:lang w:eastAsia="ja-JP"/>
        </w:rPr>
        <w:t>$docker run -d timer</w:t>
      </w:r>
      <w:r>
        <w:rPr>
          <w:lang w:eastAsia="ja-JP"/>
        </w:rPr>
        <w:t xml:space="preserve"> </w:t>
      </w:r>
      <w:r>
        <w:rPr>
          <w:lang w:eastAsia="ja-JP"/>
        </w:rPr>
        <w:sym w:font="Wingdings" w:char="F0E0"/>
      </w:r>
      <w:r>
        <w:rPr>
          <w:lang w:eastAsia="ja-JP"/>
        </w:rPr>
        <w:t xml:space="preserve"> nothing is printed in the screen</w:t>
      </w:r>
    </w:p>
    <w:p w14:paraId="41AE1D9D" w14:textId="77777777" w:rsidR="00C4012C" w:rsidRDefault="00C4012C" w:rsidP="00432195">
      <w:pPr>
        <w:ind w:firstLine="720"/>
        <w:rPr>
          <w:lang w:eastAsia="ja-JP"/>
        </w:rPr>
      </w:pPr>
    </w:p>
    <w:p w14:paraId="0D00487D" w14:textId="7150E235" w:rsidR="00C4012C" w:rsidRDefault="00C4012C" w:rsidP="00432195">
      <w:pPr>
        <w:ind w:firstLine="720"/>
        <w:rPr>
          <w:lang w:eastAsia="ja-JP"/>
        </w:rPr>
      </w:pPr>
      <w:r w:rsidRPr="00C4012C">
        <w:rPr>
          <w:rFonts w:ascii="Courier New" w:hAnsi="Courier New" w:cs="Courier New"/>
          <w:lang w:eastAsia="ja-JP"/>
        </w:rPr>
        <w:t>$docker attach &lt;</w:t>
      </w:r>
      <w:proofErr w:type="spellStart"/>
      <w:r w:rsidRPr="00C4012C">
        <w:rPr>
          <w:rFonts w:ascii="Courier New" w:hAnsi="Courier New" w:cs="Courier New"/>
          <w:lang w:eastAsia="ja-JP"/>
        </w:rPr>
        <w:t>container_id</w:t>
      </w:r>
      <w:proofErr w:type="spellEnd"/>
      <w:r w:rsidRPr="00C4012C">
        <w:rPr>
          <w:rFonts w:ascii="Courier New" w:hAnsi="Courier New" w:cs="Courier New"/>
          <w:lang w:eastAsia="ja-JP"/>
        </w:rPr>
        <w:t>&gt;</w:t>
      </w:r>
      <w:r>
        <w:rPr>
          <w:lang w:eastAsia="ja-JP"/>
        </w:rPr>
        <w:t xml:space="preserve"> </w:t>
      </w:r>
      <w:r>
        <w:rPr>
          <w:lang w:eastAsia="ja-JP"/>
        </w:rPr>
        <w:sym w:font="Wingdings" w:char="F0E0"/>
      </w:r>
      <w:r>
        <w:rPr>
          <w:lang w:eastAsia="ja-JP"/>
        </w:rPr>
        <w:t xml:space="preserve"> you can start seeing time being printed again.</w:t>
      </w:r>
    </w:p>
    <w:p w14:paraId="4702FF3E" w14:textId="5906CE41" w:rsidR="000E07FC" w:rsidRDefault="000E07FC" w:rsidP="00432195">
      <w:pPr>
        <w:ind w:firstLine="720"/>
        <w:rPr>
          <w:lang w:eastAsia="ja-JP"/>
        </w:rPr>
      </w:pPr>
    </w:p>
    <w:p w14:paraId="025D02AE" w14:textId="77777777" w:rsidR="005254A9" w:rsidRDefault="005254A9" w:rsidP="006C13EB"/>
    <w:p w14:paraId="21091FFF" w14:textId="1760A78B" w:rsidR="006C13EB" w:rsidRDefault="00E22925" w:rsidP="005254A9">
      <w:pPr>
        <w:pStyle w:val="Heading1"/>
      </w:pPr>
      <w:r>
        <w:t xml:space="preserve">Step 4: </w:t>
      </w:r>
      <w:r w:rsidR="005254A9">
        <w:t>Creating a docker image with a Flask application</w:t>
      </w:r>
    </w:p>
    <w:p w14:paraId="3E72027B" w14:textId="79DE59C2" w:rsidR="005254A9" w:rsidRDefault="005254A9" w:rsidP="005254A9">
      <w:pPr>
        <w:rPr>
          <w:lang w:eastAsia="ja-JP"/>
        </w:rPr>
      </w:pPr>
    </w:p>
    <w:p w14:paraId="72FA7745" w14:textId="12647386" w:rsidR="0049735C" w:rsidRDefault="0049735C" w:rsidP="0049735C">
      <w:r>
        <w:t>In this part, we will create a docker image for</w:t>
      </w:r>
      <w:r w:rsidR="00823721">
        <w:t xml:space="preserve"> a flask application called</w:t>
      </w:r>
      <w:r>
        <w:t xml:space="preserve"> </w:t>
      </w:r>
      <w:proofErr w:type="spellStart"/>
      <w:r w:rsidR="00E22925">
        <w:t>url-shortner</w:t>
      </w:r>
      <w:proofErr w:type="spellEnd"/>
      <w:r w:rsidR="00E22925">
        <w:t xml:space="preserve">. </w:t>
      </w:r>
      <w:r>
        <w:t>The application folder consists of the following:</w:t>
      </w:r>
    </w:p>
    <w:p w14:paraId="0DBE8B9A" w14:textId="77777777" w:rsidR="0049735C" w:rsidRDefault="0049735C" w:rsidP="0049735C">
      <w:pPr>
        <w:pStyle w:val="ListParagraph"/>
        <w:numPr>
          <w:ilvl w:val="1"/>
          <w:numId w:val="34"/>
        </w:numPr>
      </w:pPr>
      <w:r>
        <w:t>templates (a folder of HTML templates)</w:t>
      </w:r>
    </w:p>
    <w:p w14:paraId="61FE5E65" w14:textId="77777777" w:rsidR="0049735C" w:rsidRDefault="0049735C" w:rsidP="0049735C">
      <w:pPr>
        <w:pStyle w:val="ListParagraph"/>
        <w:numPr>
          <w:ilvl w:val="1"/>
          <w:numId w:val="34"/>
        </w:numPr>
      </w:pPr>
      <w:r>
        <w:t>app.py</w:t>
      </w:r>
    </w:p>
    <w:p w14:paraId="76784585" w14:textId="77777777" w:rsidR="0049735C" w:rsidRDefault="0049735C" w:rsidP="0049735C">
      <w:pPr>
        <w:pStyle w:val="ListParagraph"/>
        <w:numPr>
          <w:ilvl w:val="1"/>
          <w:numId w:val="34"/>
        </w:numPr>
      </w:pPr>
      <w:r>
        <w:t>requirements.txt</w:t>
      </w:r>
    </w:p>
    <w:p w14:paraId="7F0FF0AE" w14:textId="77777777" w:rsidR="0049735C" w:rsidRDefault="0049735C" w:rsidP="0049735C">
      <w:pPr>
        <w:pStyle w:val="ListParagraph"/>
        <w:numPr>
          <w:ilvl w:val="1"/>
          <w:numId w:val="34"/>
        </w:numPr>
      </w:pPr>
      <w:proofErr w:type="spellStart"/>
      <w:proofErr w:type="gramStart"/>
      <w:r>
        <w:lastRenderedPageBreak/>
        <w:t>app.yaml</w:t>
      </w:r>
      <w:proofErr w:type="spellEnd"/>
      <w:proofErr w:type="gramEnd"/>
    </w:p>
    <w:p w14:paraId="21913CAC" w14:textId="77777777" w:rsidR="0049735C" w:rsidRDefault="0049735C" w:rsidP="0049735C">
      <w:pPr>
        <w:pStyle w:val="ListParagraph"/>
        <w:numPr>
          <w:ilvl w:val="1"/>
          <w:numId w:val="34"/>
        </w:numPr>
      </w:pPr>
      <w:proofErr w:type="spellStart"/>
      <w:proofErr w:type="gramStart"/>
      <w:r>
        <w:t>urls.json</w:t>
      </w:r>
      <w:proofErr w:type="spellEnd"/>
      <w:proofErr w:type="gramEnd"/>
    </w:p>
    <w:p w14:paraId="622650E6" w14:textId="77777777" w:rsidR="0049735C" w:rsidRDefault="0049735C" w:rsidP="005254A9">
      <w:pPr>
        <w:rPr>
          <w:lang w:eastAsia="ja-JP"/>
        </w:rPr>
      </w:pPr>
    </w:p>
    <w:p w14:paraId="2031DBD7" w14:textId="507691EC" w:rsidR="0049735C" w:rsidRDefault="0049735C" w:rsidP="005254A9">
      <w:pPr>
        <w:rPr>
          <w:lang w:eastAsia="ja-JP"/>
        </w:rPr>
      </w:pPr>
      <w:r>
        <w:rPr>
          <w:lang w:eastAsia="ja-JP"/>
        </w:rPr>
        <w:t>We will first run the application step-by-step on a docker container the</w:t>
      </w:r>
      <w:r w:rsidR="00E22925">
        <w:rPr>
          <w:lang w:eastAsia="ja-JP"/>
        </w:rPr>
        <w:t>n</w:t>
      </w:r>
      <w:r>
        <w:rPr>
          <w:lang w:eastAsia="ja-JP"/>
        </w:rPr>
        <w:t xml:space="preserve"> we will create an image for the application.</w:t>
      </w:r>
    </w:p>
    <w:p w14:paraId="36162706" w14:textId="0AE3DB83" w:rsidR="0049735C" w:rsidRDefault="0049735C" w:rsidP="005254A9">
      <w:pPr>
        <w:rPr>
          <w:lang w:eastAsia="ja-JP"/>
        </w:rPr>
      </w:pPr>
    </w:p>
    <w:p w14:paraId="6268EB42" w14:textId="796FD9E8" w:rsidR="0049735C" w:rsidRDefault="0049735C" w:rsidP="0049735C">
      <w:pPr>
        <w:pStyle w:val="Heading2"/>
      </w:pPr>
      <w:r>
        <w:t>Steps to run a flask application on a docker container</w:t>
      </w:r>
    </w:p>
    <w:p w14:paraId="2CE7153D" w14:textId="77777777" w:rsidR="0049735C" w:rsidRDefault="0049735C" w:rsidP="0049735C"/>
    <w:p w14:paraId="2C37B0D7" w14:textId="77777777" w:rsidR="0049735C" w:rsidRDefault="0049735C" w:rsidP="0049735C"/>
    <w:p w14:paraId="01316BDC" w14:textId="6A51BC69" w:rsidR="005254A9" w:rsidRDefault="00863F16" w:rsidP="0049735C">
      <w:r>
        <w:t>F</w:t>
      </w:r>
      <w:r w:rsidR="0049735C">
        <w:t xml:space="preserve">irst, </w:t>
      </w:r>
      <w:r>
        <w:t xml:space="preserve">we will run the application </w:t>
      </w:r>
      <w:r w:rsidR="0049735C">
        <w:t>step-by-step on a docker container by the doing the following:</w:t>
      </w:r>
    </w:p>
    <w:p w14:paraId="61839889" w14:textId="20C6CB5E" w:rsidR="0049735C" w:rsidRDefault="0049735C" w:rsidP="0049735C">
      <w:pPr>
        <w:pStyle w:val="ListParagraph"/>
        <w:numPr>
          <w:ilvl w:val="0"/>
          <w:numId w:val="35"/>
        </w:numPr>
      </w:pPr>
      <w:r>
        <w:t>Install all required dependencies.</w:t>
      </w:r>
    </w:p>
    <w:p w14:paraId="05748DCC" w14:textId="37AD672B" w:rsidR="0049735C" w:rsidRDefault="0049735C" w:rsidP="0049735C">
      <w:pPr>
        <w:pStyle w:val="ListParagraph"/>
        <w:numPr>
          <w:ilvl w:val="0"/>
          <w:numId w:val="35"/>
        </w:numPr>
      </w:pPr>
      <w:r>
        <w:t>Install and configure Web Server</w:t>
      </w:r>
    </w:p>
    <w:p w14:paraId="125BAC6C" w14:textId="5E809D66" w:rsidR="0049735C" w:rsidRDefault="0049735C" w:rsidP="0049735C">
      <w:pPr>
        <w:pStyle w:val="ListParagraph"/>
        <w:numPr>
          <w:ilvl w:val="0"/>
          <w:numId w:val="35"/>
        </w:numPr>
      </w:pPr>
      <w:r>
        <w:t>Start web Server</w:t>
      </w:r>
    </w:p>
    <w:p w14:paraId="072335A3" w14:textId="3FBB45E4" w:rsidR="0049735C" w:rsidRDefault="0049735C" w:rsidP="0049735C">
      <w:pPr>
        <w:pStyle w:val="ListParagraph"/>
        <w:numPr>
          <w:ilvl w:val="0"/>
          <w:numId w:val="35"/>
        </w:numPr>
      </w:pPr>
      <w:r>
        <w:t>Test.</w:t>
      </w:r>
    </w:p>
    <w:p w14:paraId="0E751991" w14:textId="71BA9B42" w:rsidR="0049735C" w:rsidRDefault="0049735C" w:rsidP="0049735C">
      <w:pPr>
        <w:ind w:left="1080"/>
      </w:pPr>
    </w:p>
    <w:p w14:paraId="1EE31669" w14:textId="77777777" w:rsidR="0049735C" w:rsidRDefault="0049735C" w:rsidP="0049735C">
      <w:pPr>
        <w:ind w:left="1080"/>
      </w:pPr>
    </w:p>
    <w:p w14:paraId="61CB4A43" w14:textId="37143B95" w:rsidR="006D41BA" w:rsidRDefault="006D41BA" w:rsidP="0049735C">
      <w:pPr>
        <w:pStyle w:val="ListParagraph"/>
        <w:numPr>
          <w:ilvl w:val="0"/>
          <w:numId w:val="36"/>
        </w:numPr>
      </w:pPr>
      <w:r>
        <w:t>Open a command window on the VM and create a folder called flask-app.</w:t>
      </w:r>
    </w:p>
    <w:p w14:paraId="1E3E940E" w14:textId="61C29727" w:rsidR="006D41BA" w:rsidRDefault="006D41BA" w:rsidP="006D41BA">
      <w:pPr>
        <w:pStyle w:val="ListParagraph"/>
      </w:pPr>
    </w:p>
    <w:p w14:paraId="012DAA9C" w14:textId="375C671C" w:rsidR="006D41BA" w:rsidRPr="006D41BA" w:rsidRDefault="006D41BA" w:rsidP="006D41BA">
      <w:pPr>
        <w:pStyle w:val="ListParagraph"/>
        <w:rPr>
          <w:rFonts w:ascii="Courier New" w:hAnsi="Courier New" w:cs="Courier New"/>
        </w:rPr>
      </w:pPr>
      <w:proofErr w:type="spellStart"/>
      <w:r w:rsidRPr="006D41BA">
        <w:rPr>
          <w:rFonts w:ascii="Courier New" w:hAnsi="Courier New" w:cs="Courier New"/>
        </w:rPr>
        <w:t>mkdir</w:t>
      </w:r>
      <w:proofErr w:type="spellEnd"/>
      <w:r w:rsidRPr="006D41BA">
        <w:rPr>
          <w:rFonts w:ascii="Courier New" w:hAnsi="Courier New" w:cs="Courier New"/>
        </w:rPr>
        <w:t xml:space="preserve"> flask-app</w:t>
      </w:r>
    </w:p>
    <w:p w14:paraId="6EEC5DAF" w14:textId="7CD2EB78" w:rsidR="006D41BA" w:rsidRDefault="006D41BA" w:rsidP="006D41BA">
      <w:pPr>
        <w:pStyle w:val="ListParagraph"/>
      </w:pPr>
    </w:p>
    <w:p w14:paraId="42A0662F" w14:textId="14C56FD6" w:rsidR="006D41BA" w:rsidRDefault="006D41BA" w:rsidP="006D41BA">
      <w:pPr>
        <w:pStyle w:val="ListParagraph"/>
      </w:pPr>
      <w:r>
        <w:t>change directory to flask-app</w:t>
      </w:r>
    </w:p>
    <w:p w14:paraId="75601D89" w14:textId="035A04D6" w:rsidR="006D41BA" w:rsidRDefault="006D41BA" w:rsidP="006D41BA">
      <w:pPr>
        <w:pStyle w:val="ListParagraph"/>
      </w:pPr>
    </w:p>
    <w:p w14:paraId="2F784728" w14:textId="523EEA2B" w:rsidR="006D41BA" w:rsidRPr="006D41BA" w:rsidRDefault="006D41BA" w:rsidP="006D41BA">
      <w:pPr>
        <w:pStyle w:val="ListParagraph"/>
        <w:rPr>
          <w:rFonts w:ascii="Courier New" w:hAnsi="Courier New" w:cs="Courier New"/>
        </w:rPr>
      </w:pPr>
      <w:r w:rsidRPr="006D41BA">
        <w:rPr>
          <w:rFonts w:ascii="Courier New" w:hAnsi="Courier New" w:cs="Courier New"/>
        </w:rPr>
        <w:t>cd flask-app</w:t>
      </w:r>
    </w:p>
    <w:p w14:paraId="52AA5268" w14:textId="77777777" w:rsidR="006D41BA" w:rsidRDefault="006D41BA" w:rsidP="006D41BA">
      <w:pPr>
        <w:pStyle w:val="ListParagraph"/>
      </w:pPr>
    </w:p>
    <w:p w14:paraId="62B1FAA8" w14:textId="1F38D189" w:rsidR="00863F16" w:rsidRDefault="001D38BD" w:rsidP="0049735C">
      <w:pPr>
        <w:pStyle w:val="ListParagraph"/>
        <w:numPr>
          <w:ilvl w:val="0"/>
          <w:numId w:val="36"/>
        </w:numPr>
      </w:pPr>
      <w:r>
        <w:t>Start an Ubuntu image with bash window (attach the command window to this container):</w:t>
      </w:r>
    </w:p>
    <w:p w14:paraId="5CFEA1D3" w14:textId="2F9310FE" w:rsidR="001D38BD" w:rsidRDefault="001D38BD" w:rsidP="001D38BD">
      <w:pPr>
        <w:pStyle w:val="ListParagraph"/>
      </w:pPr>
    </w:p>
    <w:p w14:paraId="37FFA4FC" w14:textId="2A3EC2D0" w:rsidR="001D38BD" w:rsidRDefault="001D38BD" w:rsidP="001D38BD">
      <w:pPr>
        <w:pStyle w:val="ListParagraph"/>
        <w:rPr>
          <w:rFonts w:ascii="Courier New" w:hAnsi="Courier New" w:cs="Courier New"/>
        </w:rPr>
      </w:pPr>
      <w:r w:rsidRPr="001D38BD">
        <w:rPr>
          <w:rFonts w:ascii="Courier New" w:hAnsi="Courier New" w:cs="Courier New"/>
        </w:rPr>
        <w:t>docker run -it ubuntu bash</w:t>
      </w:r>
    </w:p>
    <w:p w14:paraId="44C47510" w14:textId="3FCBB5F0" w:rsidR="001D38BD" w:rsidRDefault="001D38BD" w:rsidP="001D38BD">
      <w:pPr>
        <w:pStyle w:val="ListParagraph"/>
        <w:rPr>
          <w:rFonts w:ascii="Courier New" w:hAnsi="Courier New" w:cs="Courier New"/>
        </w:rPr>
      </w:pPr>
    </w:p>
    <w:p w14:paraId="050F8AD6" w14:textId="62D1E22C" w:rsidR="001D38BD" w:rsidRDefault="001D38BD" w:rsidP="001D38BD">
      <w:pPr>
        <w:pStyle w:val="ListParagraph"/>
        <w:numPr>
          <w:ilvl w:val="0"/>
          <w:numId w:val="34"/>
        </w:numPr>
      </w:pPr>
      <w:r>
        <w:t>Install python:</w:t>
      </w:r>
    </w:p>
    <w:p w14:paraId="28DEAAFF" w14:textId="2EB5755D" w:rsidR="001D38BD" w:rsidRDefault="001D38BD" w:rsidP="001D38BD"/>
    <w:p w14:paraId="02643EF0" w14:textId="7A8DBC2A" w:rsidR="001D38BD" w:rsidRPr="001D38BD" w:rsidRDefault="001D38BD" w:rsidP="001D38BD">
      <w:pPr>
        <w:ind w:firstLine="360"/>
        <w:rPr>
          <w:rFonts w:ascii="Courier New" w:hAnsi="Courier New" w:cs="Courier New"/>
        </w:rPr>
      </w:pPr>
      <w:r w:rsidRPr="001D38BD">
        <w:rPr>
          <w:rFonts w:ascii="Courier New" w:hAnsi="Courier New" w:cs="Courier New"/>
        </w:rPr>
        <w:t>apt-get update</w:t>
      </w:r>
    </w:p>
    <w:p w14:paraId="2A7893DD" w14:textId="3BCF388A" w:rsidR="001D38BD" w:rsidRDefault="001D38BD" w:rsidP="001D38BD">
      <w:pPr>
        <w:ind w:firstLine="360"/>
        <w:rPr>
          <w:rFonts w:ascii="Courier New" w:hAnsi="Courier New" w:cs="Courier New"/>
        </w:rPr>
      </w:pPr>
      <w:r w:rsidRPr="001D38BD">
        <w:rPr>
          <w:rFonts w:ascii="Courier New" w:hAnsi="Courier New" w:cs="Courier New"/>
        </w:rPr>
        <w:t>apt-get install python</w:t>
      </w:r>
    </w:p>
    <w:p w14:paraId="17B8D616" w14:textId="28F9B634" w:rsidR="001D38BD" w:rsidRDefault="001D38BD" w:rsidP="001D38BD">
      <w:pPr>
        <w:ind w:firstLine="360"/>
        <w:rPr>
          <w:rFonts w:ascii="Courier New" w:hAnsi="Courier New" w:cs="Courier New"/>
        </w:rPr>
      </w:pPr>
    </w:p>
    <w:p w14:paraId="0ECFA2D0" w14:textId="06B34BE8" w:rsidR="001D38BD" w:rsidRDefault="001D38BD" w:rsidP="001D38BD">
      <w:pPr>
        <w:ind w:firstLine="360"/>
      </w:pPr>
      <w:r>
        <w:t>Test the installation is successful by running the python command:</w:t>
      </w:r>
    </w:p>
    <w:p w14:paraId="2773C273" w14:textId="1EF76DFA" w:rsidR="001D38BD" w:rsidRDefault="001D38BD" w:rsidP="001D38BD">
      <w:pPr>
        <w:ind w:firstLine="360"/>
        <w:rPr>
          <w:rFonts w:ascii="Courier New" w:hAnsi="Courier New" w:cs="Courier New"/>
        </w:rPr>
      </w:pPr>
    </w:p>
    <w:p w14:paraId="1542CC24" w14:textId="12D21359" w:rsidR="001D38BD" w:rsidRDefault="00BC1C16" w:rsidP="001D38BD">
      <w:pPr>
        <w:ind w:firstLine="360"/>
        <w:rPr>
          <w:rFonts w:ascii="Courier New" w:hAnsi="Courier New" w:cs="Courier New"/>
        </w:rPr>
      </w:pPr>
      <w:r>
        <w:rPr>
          <w:rFonts w:ascii="Courier New" w:hAnsi="Courier New" w:cs="Courier New"/>
        </w:rPr>
        <w:t>p</w:t>
      </w:r>
      <w:r w:rsidR="001D38BD">
        <w:rPr>
          <w:rFonts w:ascii="Courier New" w:hAnsi="Courier New" w:cs="Courier New"/>
        </w:rPr>
        <w:t>ython</w:t>
      </w:r>
    </w:p>
    <w:p w14:paraId="7959F391" w14:textId="367B8CCC" w:rsidR="001D38BD" w:rsidRDefault="001D38BD" w:rsidP="001D38BD">
      <w:pPr>
        <w:ind w:firstLine="360"/>
        <w:rPr>
          <w:rFonts w:ascii="Courier New" w:hAnsi="Courier New" w:cs="Courier New"/>
        </w:rPr>
      </w:pPr>
    </w:p>
    <w:p w14:paraId="3CD5518A" w14:textId="50BF12A0" w:rsidR="001D38BD" w:rsidRDefault="00BC1C16" w:rsidP="00BC1C16">
      <w:pPr>
        <w:ind w:left="360"/>
      </w:pPr>
      <w:r>
        <w:t xml:space="preserve">If python is successfully installed, you should see a message with the current Python version and then you see the Python’s prompt (&gt;&gt;). </w:t>
      </w:r>
      <w:r w:rsidR="001D38BD">
        <w:t xml:space="preserve">Type </w:t>
      </w:r>
      <w:proofErr w:type="gramStart"/>
      <w:r w:rsidR="001D38BD" w:rsidRPr="00BC1C16">
        <w:rPr>
          <w:rFonts w:ascii="Courier New" w:hAnsi="Courier New" w:cs="Courier New"/>
        </w:rPr>
        <w:t>exit</w:t>
      </w:r>
      <w:r w:rsidRPr="00BC1C16">
        <w:rPr>
          <w:rFonts w:ascii="Courier New" w:hAnsi="Courier New" w:cs="Courier New"/>
        </w:rPr>
        <w:t>(</w:t>
      </w:r>
      <w:proofErr w:type="gramEnd"/>
      <w:r w:rsidRPr="00BC1C16">
        <w:rPr>
          <w:rFonts w:ascii="Courier New" w:hAnsi="Courier New" w:cs="Courier New"/>
        </w:rPr>
        <w:t>)</w:t>
      </w:r>
      <w:r>
        <w:t xml:space="preserve"> </w:t>
      </w:r>
      <w:r w:rsidR="001D38BD">
        <w:t>to exit</w:t>
      </w:r>
      <w:r>
        <w:t xml:space="preserve"> </w:t>
      </w:r>
      <w:r w:rsidR="001D38BD">
        <w:t>python.</w:t>
      </w:r>
    </w:p>
    <w:p w14:paraId="1833A5BD" w14:textId="106A1389" w:rsidR="001D38BD" w:rsidRDefault="001D38BD" w:rsidP="001D38BD">
      <w:pPr>
        <w:ind w:firstLine="360"/>
      </w:pPr>
    </w:p>
    <w:p w14:paraId="507C3A5F" w14:textId="0652A67E" w:rsidR="001D38BD" w:rsidRDefault="001D38BD" w:rsidP="001D38BD">
      <w:pPr>
        <w:pStyle w:val="ListParagraph"/>
        <w:numPr>
          <w:ilvl w:val="0"/>
          <w:numId w:val="34"/>
        </w:numPr>
      </w:pPr>
      <w:r>
        <w:t>Install flask:</w:t>
      </w:r>
    </w:p>
    <w:p w14:paraId="2BC9F010" w14:textId="425053A6" w:rsidR="001D38BD" w:rsidRDefault="001D38BD" w:rsidP="001D38BD"/>
    <w:p w14:paraId="1EA5E74A" w14:textId="217CFEB3" w:rsidR="001D38BD" w:rsidRDefault="001D38BD" w:rsidP="001D38BD">
      <w:pPr>
        <w:ind w:firstLine="360"/>
        <w:rPr>
          <w:rFonts w:ascii="Courier New" w:hAnsi="Courier New" w:cs="Courier New"/>
        </w:rPr>
      </w:pPr>
      <w:r w:rsidRPr="001D38BD">
        <w:rPr>
          <w:rFonts w:ascii="Courier New" w:hAnsi="Courier New" w:cs="Courier New"/>
        </w:rPr>
        <w:t>apt-get install pip</w:t>
      </w:r>
    </w:p>
    <w:p w14:paraId="125314CE" w14:textId="5E0376A6" w:rsidR="001D38BD" w:rsidRDefault="001D38BD" w:rsidP="001D38BD">
      <w:pPr>
        <w:ind w:firstLine="360"/>
        <w:rPr>
          <w:rFonts w:ascii="Courier New" w:hAnsi="Courier New" w:cs="Courier New"/>
        </w:rPr>
      </w:pPr>
      <w:r>
        <w:rPr>
          <w:rFonts w:ascii="Courier New" w:hAnsi="Courier New" w:cs="Courier New"/>
        </w:rPr>
        <w:t>pip install flask</w:t>
      </w:r>
    </w:p>
    <w:p w14:paraId="45EBB7FD" w14:textId="7EFE3E25" w:rsidR="001D38BD" w:rsidRDefault="001D38BD" w:rsidP="001D38BD">
      <w:pPr>
        <w:ind w:firstLine="360"/>
        <w:rPr>
          <w:rFonts w:ascii="Courier New" w:hAnsi="Courier New" w:cs="Courier New"/>
        </w:rPr>
      </w:pPr>
    </w:p>
    <w:p w14:paraId="7AA31E74" w14:textId="5ED442A6" w:rsidR="001D38BD" w:rsidRDefault="001D38BD" w:rsidP="001D38BD">
      <w:pPr>
        <w:ind w:firstLine="360"/>
        <w:rPr>
          <w:rFonts w:ascii="Courier New" w:hAnsi="Courier New" w:cs="Courier New"/>
        </w:rPr>
      </w:pPr>
    </w:p>
    <w:p w14:paraId="100DB38C" w14:textId="332E61EA" w:rsidR="001D38BD" w:rsidRDefault="001D38BD" w:rsidP="001D38BD">
      <w:pPr>
        <w:pStyle w:val="ListParagraph"/>
        <w:numPr>
          <w:ilvl w:val="0"/>
          <w:numId w:val="34"/>
        </w:numPr>
      </w:pPr>
      <w:r>
        <w:lastRenderedPageBreak/>
        <w:t>Copy the source code of the application to docker container. Note that you need to first copy the source code from your local machine to the virtual machine then copy the source code to the container.</w:t>
      </w:r>
    </w:p>
    <w:p w14:paraId="156F1079" w14:textId="5343E30E" w:rsidR="001D38BD" w:rsidRDefault="001D38BD" w:rsidP="001D38BD">
      <w:pPr>
        <w:pStyle w:val="ListParagraph"/>
        <w:numPr>
          <w:ilvl w:val="1"/>
          <w:numId w:val="34"/>
        </w:numPr>
      </w:pPr>
      <w:r>
        <w:t>Copy the source code from local machine to the VM:</w:t>
      </w:r>
    </w:p>
    <w:p w14:paraId="6E6A7B9B" w14:textId="0614DC41" w:rsidR="00BC1C16" w:rsidRDefault="00BC1C16" w:rsidP="00BC1C16">
      <w:pPr>
        <w:pStyle w:val="ListParagraph"/>
        <w:ind w:left="1440"/>
      </w:pPr>
    </w:p>
    <w:p w14:paraId="69524F4D" w14:textId="374BCB0B" w:rsidR="00BC1C16" w:rsidRDefault="00BC1C16" w:rsidP="00BC1C16">
      <w:pPr>
        <w:pStyle w:val="ListParagraph"/>
        <w:ind w:left="1440"/>
      </w:pPr>
      <w:r>
        <w:t xml:space="preserve">There are different ways to do </w:t>
      </w:r>
      <w:proofErr w:type="gramStart"/>
      <w:r>
        <w:t>that</w:t>
      </w:r>
      <w:proofErr w:type="gramEnd"/>
      <w:r>
        <w:t xml:space="preserve"> but the easiest way is to do the following:</w:t>
      </w:r>
    </w:p>
    <w:p w14:paraId="147A006A" w14:textId="77777777" w:rsidR="006D41BA" w:rsidRDefault="00BC1C16" w:rsidP="006D41BA">
      <w:pPr>
        <w:pStyle w:val="ListParagraph"/>
        <w:numPr>
          <w:ilvl w:val="0"/>
          <w:numId w:val="37"/>
        </w:numPr>
      </w:pPr>
      <w:r>
        <w:t>Compress the application folder into a zip file.</w:t>
      </w:r>
    </w:p>
    <w:p w14:paraId="3EF468F6" w14:textId="77777777" w:rsidR="006D41BA" w:rsidRDefault="00BC1C16" w:rsidP="006D41BA">
      <w:pPr>
        <w:pStyle w:val="ListParagraph"/>
        <w:numPr>
          <w:ilvl w:val="0"/>
          <w:numId w:val="37"/>
        </w:numPr>
      </w:pPr>
      <w:r>
        <w:t xml:space="preserve">Send the zip file in an email attachment to your </w:t>
      </w:r>
      <w:proofErr w:type="spellStart"/>
      <w:r>
        <w:t>gmail</w:t>
      </w:r>
      <w:proofErr w:type="spellEnd"/>
      <w:r>
        <w:t xml:space="preserve"> account.</w:t>
      </w:r>
    </w:p>
    <w:p w14:paraId="76C96A71" w14:textId="3981ADC6" w:rsidR="00BC1C16" w:rsidRDefault="00BC1C16" w:rsidP="006D41BA">
      <w:pPr>
        <w:pStyle w:val="ListParagraph"/>
        <w:numPr>
          <w:ilvl w:val="0"/>
          <w:numId w:val="37"/>
        </w:numPr>
      </w:pPr>
      <w:r>
        <w:t>Open your email from the browser on the VM and download the zip file.</w:t>
      </w:r>
      <w:r w:rsidR="006D41BA">
        <w:t xml:space="preserve"> You should see the file saved under the downloads folder in the VM.</w:t>
      </w:r>
    </w:p>
    <w:p w14:paraId="72F19C05" w14:textId="39FB558A" w:rsidR="006D41BA" w:rsidRDefault="006D41BA" w:rsidP="00BC1C16">
      <w:pPr>
        <w:pStyle w:val="ListParagraph"/>
        <w:ind w:left="1440"/>
      </w:pPr>
    </w:p>
    <w:p w14:paraId="7A0D745C" w14:textId="617F8903" w:rsidR="006D41BA" w:rsidRDefault="006D41BA" w:rsidP="00BC1C16">
      <w:pPr>
        <w:pStyle w:val="ListParagraph"/>
        <w:ind w:left="1440"/>
      </w:pPr>
      <w:r>
        <w:rPr>
          <w:noProof/>
        </w:rPr>
        <w:drawing>
          <wp:inline distT="0" distB="0" distL="0" distR="0" wp14:anchorId="59032F19" wp14:editId="69D24D34">
            <wp:extent cx="3263705" cy="1986825"/>
            <wp:effectExtent l="0" t="0" r="635"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00283" cy="2009092"/>
                    </a:xfrm>
                    <a:prstGeom prst="rect">
                      <a:avLst/>
                    </a:prstGeom>
                  </pic:spPr>
                </pic:pic>
              </a:graphicData>
            </a:graphic>
          </wp:inline>
        </w:drawing>
      </w:r>
    </w:p>
    <w:p w14:paraId="74B82389" w14:textId="027DD19C" w:rsidR="006D41BA" w:rsidRDefault="006D41BA" w:rsidP="00BC1C16">
      <w:pPr>
        <w:pStyle w:val="ListParagraph"/>
        <w:ind w:left="1440"/>
      </w:pPr>
    </w:p>
    <w:p w14:paraId="12E21799" w14:textId="77777777" w:rsidR="006D41BA" w:rsidRDefault="006D41BA" w:rsidP="006D41BA">
      <w:pPr>
        <w:pStyle w:val="ListParagraph"/>
        <w:numPr>
          <w:ilvl w:val="0"/>
          <w:numId w:val="38"/>
        </w:numPr>
        <w:ind w:left="1890" w:hanging="450"/>
      </w:pPr>
      <w:r>
        <w:t>Open a terminal window on the VM (other than the terminal that is connected to the container).</w:t>
      </w:r>
    </w:p>
    <w:p w14:paraId="3BC95671" w14:textId="0CAAE363" w:rsidR="006D41BA" w:rsidRDefault="006D41BA" w:rsidP="006D41BA">
      <w:pPr>
        <w:pStyle w:val="ListParagraph"/>
        <w:numPr>
          <w:ilvl w:val="0"/>
          <w:numId w:val="38"/>
        </w:numPr>
        <w:ind w:left="1890" w:hanging="450"/>
      </w:pPr>
      <w:r>
        <w:t>Change directory to flask-app and copy the zip file from the Downloads folder using the following command</w:t>
      </w:r>
    </w:p>
    <w:p w14:paraId="1F69C21C" w14:textId="15545DA2" w:rsidR="006D41BA" w:rsidRDefault="006D41BA" w:rsidP="00BC1C16">
      <w:pPr>
        <w:pStyle w:val="ListParagraph"/>
        <w:ind w:left="1440"/>
      </w:pPr>
    </w:p>
    <w:p w14:paraId="6098DEC0" w14:textId="06AFF8C4" w:rsidR="006D41BA" w:rsidRDefault="006D41BA" w:rsidP="006D41BA">
      <w:pPr>
        <w:pStyle w:val="ListParagraph"/>
        <w:ind w:left="1440" w:firstLine="450"/>
        <w:rPr>
          <w:rFonts w:ascii="Courier New" w:hAnsi="Courier New" w:cs="Courier New"/>
        </w:rPr>
      </w:pPr>
      <w:r w:rsidRPr="006D41BA">
        <w:rPr>
          <w:rFonts w:ascii="Courier New" w:hAnsi="Courier New" w:cs="Courier New"/>
        </w:rPr>
        <w:t xml:space="preserve">cp </w:t>
      </w:r>
      <w:proofErr w:type="gramStart"/>
      <w:r w:rsidRPr="006D41BA">
        <w:rPr>
          <w:rFonts w:ascii="Courier New" w:hAnsi="Courier New" w:cs="Courier New"/>
        </w:rPr>
        <w:t>../Download/flask-app-to-deploy.zip .</w:t>
      </w:r>
      <w:proofErr w:type="gramEnd"/>
      <w:r w:rsidRPr="006D41BA">
        <w:rPr>
          <w:rFonts w:ascii="Courier New" w:hAnsi="Courier New" w:cs="Courier New"/>
        </w:rPr>
        <w:t xml:space="preserve"> </w:t>
      </w:r>
    </w:p>
    <w:p w14:paraId="6F75EA5F" w14:textId="7C3D7147" w:rsidR="006D41BA" w:rsidRPr="006D41BA" w:rsidRDefault="006D41BA" w:rsidP="006D41BA">
      <w:pPr>
        <w:pStyle w:val="ListParagraph"/>
        <w:numPr>
          <w:ilvl w:val="0"/>
          <w:numId w:val="39"/>
        </w:numPr>
        <w:ind w:left="1890" w:hanging="450"/>
        <w:rPr>
          <w:rFonts w:ascii="Courier New" w:hAnsi="Courier New" w:cs="Courier New"/>
        </w:rPr>
      </w:pPr>
      <w:r>
        <w:t>Unzip the file using the following command:</w:t>
      </w:r>
    </w:p>
    <w:p w14:paraId="5C2FA262" w14:textId="2A757187" w:rsidR="006D41BA" w:rsidRDefault="006D41BA" w:rsidP="006D41BA">
      <w:pPr>
        <w:pStyle w:val="ListParagraph"/>
        <w:ind w:left="1890"/>
      </w:pPr>
    </w:p>
    <w:p w14:paraId="76911F68" w14:textId="167BCC4A" w:rsidR="006D41BA" w:rsidRPr="006D41BA" w:rsidRDefault="006D41BA" w:rsidP="006D41BA">
      <w:pPr>
        <w:pStyle w:val="ListParagraph"/>
        <w:ind w:left="1890"/>
        <w:rPr>
          <w:rFonts w:ascii="Courier New" w:hAnsi="Courier New" w:cs="Courier New"/>
        </w:rPr>
      </w:pPr>
      <w:r w:rsidRPr="006D41BA">
        <w:rPr>
          <w:rFonts w:ascii="Courier New" w:hAnsi="Courier New" w:cs="Courier New"/>
        </w:rPr>
        <w:t>unzip flask-app-to-deploy.zip</w:t>
      </w:r>
    </w:p>
    <w:p w14:paraId="784090FE" w14:textId="77777777" w:rsidR="00BC1C16" w:rsidRDefault="00BC1C16" w:rsidP="00BC1C16">
      <w:pPr>
        <w:pStyle w:val="ListParagraph"/>
        <w:ind w:left="1440"/>
      </w:pPr>
    </w:p>
    <w:p w14:paraId="69AF4E1B" w14:textId="2658FD83" w:rsidR="001D38BD" w:rsidRDefault="001D38BD" w:rsidP="001D38BD">
      <w:pPr>
        <w:pStyle w:val="ListParagraph"/>
        <w:numPr>
          <w:ilvl w:val="1"/>
          <w:numId w:val="34"/>
        </w:numPr>
      </w:pPr>
      <w:r>
        <w:t>Copy the source code to the container in a folder called /opt</w:t>
      </w:r>
    </w:p>
    <w:p w14:paraId="3F026122" w14:textId="723D3057" w:rsidR="006D41BA" w:rsidRDefault="006D41BA" w:rsidP="006D41BA"/>
    <w:p w14:paraId="3074638E" w14:textId="33CA25D3" w:rsidR="006D41BA" w:rsidRDefault="006D41BA" w:rsidP="006D41BA">
      <w:pPr>
        <w:pStyle w:val="ListParagraph"/>
        <w:numPr>
          <w:ilvl w:val="0"/>
          <w:numId w:val="39"/>
        </w:numPr>
        <w:ind w:left="1890" w:hanging="450"/>
      </w:pPr>
      <w:r>
        <w:t xml:space="preserve">From the container command window, type </w:t>
      </w:r>
      <w:r w:rsidRPr="006D41BA">
        <w:rPr>
          <w:rFonts w:ascii="Courier New" w:hAnsi="Courier New" w:cs="Courier New"/>
        </w:rPr>
        <w:t>ls</w:t>
      </w:r>
      <w:r>
        <w:t xml:space="preserve"> to see a list of the folders. You should find a folder called </w:t>
      </w:r>
      <w:r w:rsidRPr="006D41BA">
        <w:rPr>
          <w:rFonts w:ascii="Courier New" w:hAnsi="Courier New" w:cs="Courier New"/>
        </w:rPr>
        <w:t>opt</w:t>
      </w:r>
      <w:r>
        <w:t>.</w:t>
      </w:r>
    </w:p>
    <w:p w14:paraId="6D19D70E" w14:textId="3F6AD7EE" w:rsidR="006D41BA" w:rsidRDefault="006D41BA" w:rsidP="006D41BA">
      <w:pPr>
        <w:pStyle w:val="ListParagraph"/>
        <w:numPr>
          <w:ilvl w:val="0"/>
          <w:numId w:val="39"/>
        </w:numPr>
        <w:ind w:left="1890" w:hanging="450"/>
      </w:pPr>
      <w:r>
        <w:t xml:space="preserve">Copy the files from inside the </w:t>
      </w:r>
      <w:r w:rsidRPr="006D41BA">
        <w:rPr>
          <w:rFonts w:ascii="Courier New" w:hAnsi="Courier New" w:cs="Courier New"/>
        </w:rPr>
        <w:t>flask-app-to-deploy</w:t>
      </w:r>
      <w:r>
        <w:t xml:space="preserve"> folder to the </w:t>
      </w:r>
      <w:r w:rsidRPr="006D41BA">
        <w:rPr>
          <w:rFonts w:ascii="Courier New" w:hAnsi="Courier New" w:cs="Courier New"/>
        </w:rPr>
        <w:t>opt</w:t>
      </w:r>
      <w:r>
        <w:t xml:space="preserve"> folder on the container.</w:t>
      </w:r>
      <w:r w:rsidR="00697919">
        <w:t xml:space="preserve"> From the command window on VM, type </w:t>
      </w:r>
      <w:r w:rsidR="00697919" w:rsidRPr="00697919">
        <w:rPr>
          <w:rFonts w:ascii="Courier New" w:hAnsi="Courier New" w:cs="Courier New"/>
        </w:rPr>
        <w:t xml:space="preserve">docker </w:t>
      </w:r>
      <w:proofErr w:type="spellStart"/>
      <w:r w:rsidR="00697919" w:rsidRPr="00697919">
        <w:rPr>
          <w:rFonts w:ascii="Courier New" w:hAnsi="Courier New" w:cs="Courier New"/>
        </w:rPr>
        <w:t>ps</w:t>
      </w:r>
      <w:proofErr w:type="spellEnd"/>
      <w:r w:rsidR="00697919">
        <w:t xml:space="preserve"> to get the CONTAINER ID.</w:t>
      </w:r>
    </w:p>
    <w:p w14:paraId="00EA97F6" w14:textId="6F66C2A4" w:rsidR="00697919" w:rsidRDefault="00697919" w:rsidP="006D41BA">
      <w:pPr>
        <w:pStyle w:val="ListParagraph"/>
        <w:numPr>
          <w:ilvl w:val="0"/>
          <w:numId w:val="39"/>
        </w:numPr>
        <w:ind w:left="1890" w:hanging="450"/>
      </w:pPr>
      <w:r>
        <w:t>Run the following command to copy all files (*):</w:t>
      </w:r>
    </w:p>
    <w:p w14:paraId="05577B45" w14:textId="590C1A9B" w:rsidR="00697919" w:rsidRDefault="00697919" w:rsidP="00697919"/>
    <w:p w14:paraId="40658673" w14:textId="0EE5C961" w:rsidR="00697919" w:rsidRDefault="00697919" w:rsidP="00697919">
      <w:pPr>
        <w:ind w:left="1890"/>
        <w:rPr>
          <w:rFonts w:ascii="Courier New" w:hAnsi="Courier New" w:cs="Courier New"/>
        </w:rPr>
      </w:pPr>
      <w:r w:rsidRPr="00697919">
        <w:rPr>
          <w:rFonts w:ascii="Courier New" w:hAnsi="Courier New" w:cs="Courier New"/>
        </w:rPr>
        <w:t xml:space="preserve">docker </w:t>
      </w:r>
      <w:proofErr w:type="gramStart"/>
      <w:r w:rsidRPr="00697919">
        <w:rPr>
          <w:rFonts w:ascii="Courier New" w:hAnsi="Courier New" w:cs="Courier New"/>
        </w:rPr>
        <w:t>cp .</w:t>
      </w:r>
      <w:proofErr w:type="gramEnd"/>
      <w:r w:rsidRPr="00697919">
        <w:rPr>
          <w:rFonts w:ascii="Courier New" w:hAnsi="Courier New" w:cs="Courier New"/>
        </w:rPr>
        <w:t>/flask-app-to-</w:t>
      </w:r>
      <w:proofErr w:type="spellStart"/>
      <w:r w:rsidRPr="00697919">
        <w:rPr>
          <w:rFonts w:ascii="Courier New" w:hAnsi="Courier New" w:cs="Courier New"/>
        </w:rPr>
        <w:t>deply</w:t>
      </w:r>
      <w:proofErr w:type="spellEnd"/>
      <w:r w:rsidRPr="00697919">
        <w:rPr>
          <w:rFonts w:ascii="Courier New" w:hAnsi="Courier New" w:cs="Courier New"/>
        </w:rPr>
        <w:t xml:space="preserve"> &lt;CONTAINER_ID&gt;:/opt</w:t>
      </w:r>
    </w:p>
    <w:p w14:paraId="206B4D7B" w14:textId="1D6DF81A" w:rsidR="00697919" w:rsidRPr="00697919" w:rsidRDefault="00697919" w:rsidP="00697919">
      <w:pPr>
        <w:pStyle w:val="ListParagraph"/>
        <w:numPr>
          <w:ilvl w:val="0"/>
          <w:numId w:val="39"/>
        </w:numPr>
        <w:ind w:left="1980" w:hanging="540"/>
      </w:pPr>
      <w:r>
        <w:t xml:space="preserve">Go back the container’s command window and make sure that the </w:t>
      </w:r>
      <w:r w:rsidRPr="00697919">
        <w:rPr>
          <w:rFonts w:ascii="Courier New" w:hAnsi="Courier New" w:cs="Courier New"/>
        </w:rPr>
        <w:t xml:space="preserve">flask-app-to-deploy </w:t>
      </w:r>
      <w:r>
        <w:t xml:space="preserve">folder is copied to the </w:t>
      </w:r>
      <w:r w:rsidRPr="00697919">
        <w:rPr>
          <w:rFonts w:ascii="Courier New" w:hAnsi="Courier New" w:cs="Courier New"/>
        </w:rPr>
        <w:t>/opt</w:t>
      </w:r>
      <w:r>
        <w:t xml:space="preserve"> folder</w:t>
      </w:r>
    </w:p>
    <w:p w14:paraId="5789B7B4" w14:textId="77777777" w:rsidR="001D38BD" w:rsidRDefault="001D38BD" w:rsidP="001D38BD">
      <w:pPr>
        <w:pStyle w:val="ListParagraph"/>
        <w:ind w:left="1440"/>
      </w:pPr>
    </w:p>
    <w:p w14:paraId="5BDD8CFB" w14:textId="6C2AC4DA" w:rsidR="001D38BD" w:rsidRDefault="00697919" w:rsidP="001D38BD">
      <w:pPr>
        <w:pStyle w:val="ListParagraph"/>
        <w:numPr>
          <w:ilvl w:val="0"/>
          <w:numId w:val="34"/>
        </w:numPr>
      </w:pPr>
      <w:r>
        <w:lastRenderedPageBreak/>
        <w:t>Inside the container, change directory to be inside /opt/</w:t>
      </w:r>
      <w:proofErr w:type="spellStart"/>
      <w:r>
        <w:t>flas</w:t>
      </w:r>
      <w:proofErr w:type="spellEnd"/>
      <w:r>
        <w:t>-app-to-deploy folder and then run the</w:t>
      </w:r>
      <w:r w:rsidR="001D38BD">
        <w:t xml:space="preserve"> web server </w:t>
      </w:r>
      <w:r>
        <w:t>using the following commands:</w:t>
      </w:r>
    </w:p>
    <w:p w14:paraId="54EDEE9E" w14:textId="09588F90" w:rsidR="001D38BD" w:rsidRDefault="001D38BD" w:rsidP="001D38BD"/>
    <w:p w14:paraId="7CB970AE" w14:textId="77777777" w:rsidR="00697919" w:rsidRDefault="001D38BD" w:rsidP="00697919">
      <w:pPr>
        <w:ind w:left="720" w:firstLine="720"/>
        <w:rPr>
          <w:rFonts w:ascii="Courier New" w:hAnsi="Courier New" w:cs="Courier New"/>
        </w:rPr>
      </w:pPr>
      <w:r w:rsidRPr="001D38BD">
        <w:rPr>
          <w:rFonts w:ascii="Courier New" w:hAnsi="Courier New" w:cs="Courier New"/>
        </w:rPr>
        <w:t xml:space="preserve">FLASK_APP=app.py </w:t>
      </w:r>
    </w:p>
    <w:p w14:paraId="25883805" w14:textId="0E95440B" w:rsidR="001D38BD" w:rsidRDefault="001D38BD" w:rsidP="00697919">
      <w:pPr>
        <w:ind w:left="720" w:firstLine="720"/>
        <w:rPr>
          <w:rFonts w:ascii="Courier New" w:hAnsi="Courier New" w:cs="Courier New"/>
        </w:rPr>
      </w:pPr>
      <w:r w:rsidRPr="001D38BD">
        <w:rPr>
          <w:rFonts w:ascii="Courier New" w:hAnsi="Courier New" w:cs="Courier New"/>
        </w:rPr>
        <w:t xml:space="preserve">flask run </w:t>
      </w:r>
      <w:r w:rsidR="00490CCE">
        <w:rPr>
          <w:rFonts w:ascii="Courier New" w:hAnsi="Courier New" w:cs="Courier New"/>
        </w:rPr>
        <w:t>--host 0.0.0.0</w:t>
      </w:r>
    </w:p>
    <w:p w14:paraId="2EAA8CF7" w14:textId="5FEE9FB8" w:rsidR="001D38BD" w:rsidRDefault="001D38BD" w:rsidP="001D38BD">
      <w:pPr>
        <w:ind w:firstLine="360"/>
        <w:rPr>
          <w:rFonts w:ascii="Courier New" w:hAnsi="Courier New" w:cs="Courier New"/>
        </w:rPr>
      </w:pPr>
    </w:p>
    <w:p w14:paraId="60723454" w14:textId="2915BEA9" w:rsidR="001D38BD" w:rsidRDefault="001D38BD" w:rsidP="0049735C">
      <w:pPr>
        <w:pStyle w:val="ListParagraph"/>
        <w:numPr>
          <w:ilvl w:val="0"/>
          <w:numId w:val="34"/>
        </w:numPr>
      </w:pPr>
      <w:r>
        <w:t>Go the browser on the VM and access the container using the following URL:</w:t>
      </w:r>
    </w:p>
    <w:p w14:paraId="5636302B" w14:textId="5A2F44C5" w:rsidR="001D38BD" w:rsidRDefault="001D38BD" w:rsidP="001D38BD">
      <w:pPr>
        <w:rPr>
          <w:rFonts w:ascii="Courier New" w:hAnsi="Courier New" w:cs="Courier New"/>
        </w:rPr>
      </w:pPr>
    </w:p>
    <w:p w14:paraId="626E229D" w14:textId="32FEA27C" w:rsidR="001D38BD" w:rsidRDefault="00985744" w:rsidP="0049735C">
      <w:pPr>
        <w:ind w:firstLine="360"/>
        <w:rPr>
          <w:rFonts w:ascii="Courier New" w:hAnsi="Courier New" w:cs="Courier New"/>
        </w:rPr>
      </w:pPr>
      <w:hyperlink r:id="rId35" w:history="1">
        <w:r w:rsidR="00490CCE" w:rsidRPr="0011130E">
          <w:rPr>
            <w:rStyle w:val="Hyperlink"/>
            <w:rFonts w:ascii="Courier New" w:hAnsi="Courier New" w:cs="Courier New"/>
          </w:rPr>
          <w:t>http://172.17.0.2:5000</w:t>
        </w:r>
      </w:hyperlink>
    </w:p>
    <w:p w14:paraId="5FA1DA35" w14:textId="0F6010B2" w:rsidR="0049735C" w:rsidRDefault="0049735C" w:rsidP="0049735C">
      <w:pPr>
        <w:rPr>
          <w:rFonts w:ascii="Courier New" w:hAnsi="Courier New" w:cs="Courier New"/>
        </w:rPr>
      </w:pPr>
    </w:p>
    <w:p w14:paraId="736D4711" w14:textId="5EC4BDA8" w:rsidR="00490CCE" w:rsidRDefault="00490CCE" w:rsidP="00490CCE">
      <w:pPr>
        <w:pStyle w:val="ListParagraph"/>
        <w:numPr>
          <w:ilvl w:val="0"/>
          <w:numId w:val="34"/>
        </w:numPr>
      </w:pPr>
      <w:r>
        <w:t xml:space="preserve">You should see the </w:t>
      </w:r>
      <w:proofErr w:type="spellStart"/>
      <w:r>
        <w:t>url</w:t>
      </w:r>
      <w:proofErr w:type="spellEnd"/>
      <w:r>
        <w:t>-application running as follows</w:t>
      </w:r>
    </w:p>
    <w:p w14:paraId="3CACB9FC" w14:textId="6261B9F3" w:rsidR="00490CCE" w:rsidRDefault="00490CCE" w:rsidP="00490CCE"/>
    <w:p w14:paraId="5A277C30" w14:textId="19F8DFA5" w:rsidR="00490CCE" w:rsidRDefault="00490CCE" w:rsidP="00490CCE">
      <w:r>
        <w:rPr>
          <w:noProof/>
        </w:rPr>
        <w:drawing>
          <wp:inline distT="0" distB="0" distL="0" distR="0" wp14:anchorId="7BA86A1F" wp14:editId="06FC1569">
            <wp:extent cx="4607875" cy="3010877"/>
            <wp:effectExtent l="0" t="0" r="254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16604" cy="3016581"/>
                    </a:xfrm>
                    <a:prstGeom prst="rect">
                      <a:avLst/>
                    </a:prstGeom>
                  </pic:spPr>
                </pic:pic>
              </a:graphicData>
            </a:graphic>
          </wp:inline>
        </w:drawing>
      </w:r>
    </w:p>
    <w:p w14:paraId="5FE6C0F2" w14:textId="5A28EF61" w:rsidR="00490CCE" w:rsidRDefault="00490CCE" w:rsidP="00490CCE"/>
    <w:p w14:paraId="6F7437F3" w14:textId="22A49EEF" w:rsidR="00490CCE" w:rsidRDefault="00490CCE" w:rsidP="00490CCE"/>
    <w:p w14:paraId="2071F325" w14:textId="3BFA295A" w:rsidR="00490CCE" w:rsidRDefault="00490CCE" w:rsidP="00490CCE">
      <w:pPr>
        <w:pStyle w:val="ListParagraph"/>
        <w:numPr>
          <w:ilvl w:val="0"/>
          <w:numId w:val="34"/>
        </w:numPr>
      </w:pPr>
      <w:r>
        <w:t>Use ctrl-c to stop the running web server.</w:t>
      </w:r>
    </w:p>
    <w:p w14:paraId="2B019E6F" w14:textId="77034055" w:rsidR="00490CCE" w:rsidRDefault="00490CCE" w:rsidP="00490CCE">
      <w:pPr>
        <w:pStyle w:val="ListParagraph"/>
        <w:numPr>
          <w:ilvl w:val="0"/>
          <w:numId w:val="34"/>
        </w:numPr>
      </w:pPr>
      <w:r>
        <w:t xml:space="preserve">Type </w:t>
      </w:r>
      <w:r w:rsidRPr="00490CCE">
        <w:rPr>
          <w:rFonts w:ascii="Courier New" w:hAnsi="Courier New" w:cs="Courier New"/>
        </w:rPr>
        <w:t>history</w:t>
      </w:r>
      <w:r>
        <w:t xml:space="preserve"> on the container’s command window to see a list of all the commands that were performed on the container. These commands (and the order in which they are executed) will be used to create the container image.</w:t>
      </w:r>
    </w:p>
    <w:p w14:paraId="52C7F091" w14:textId="5B64D5E6" w:rsidR="00D4046A" w:rsidRDefault="00D4046A" w:rsidP="00D4046A">
      <w:pPr>
        <w:pStyle w:val="ListParagraph"/>
      </w:pPr>
    </w:p>
    <w:p w14:paraId="466EAF9F" w14:textId="7EA0E137" w:rsidR="00D4046A" w:rsidRDefault="00D4046A" w:rsidP="00D4046A">
      <w:pPr>
        <w:pStyle w:val="ListParagraph"/>
      </w:pPr>
      <w:r>
        <w:rPr>
          <w:noProof/>
        </w:rPr>
        <w:lastRenderedPageBreak/>
        <w:drawing>
          <wp:inline distT="0" distB="0" distL="0" distR="0" wp14:anchorId="7CED0811" wp14:editId="5F70F4AD">
            <wp:extent cx="6071870" cy="3604895"/>
            <wp:effectExtent l="0" t="0" r="0" b="190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71870" cy="3604895"/>
                    </a:xfrm>
                    <a:prstGeom prst="rect">
                      <a:avLst/>
                    </a:prstGeom>
                  </pic:spPr>
                </pic:pic>
              </a:graphicData>
            </a:graphic>
          </wp:inline>
        </w:drawing>
      </w:r>
    </w:p>
    <w:p w14:paraId="2ECBC052" w14:textId="599DD4F1" w:rsidR="00490CCE" w:rsidRDefault="00490CCE" w:rsidP="00490CCE"/>
    <w:p w14:paraId="16FF0283" w14:textId="501010B7" w:rsidR="00490CCE" w:rsidRDefault="00490CCE" w:rsidP="00490CCE"/>
    <w:p w14:paraId="135E0E01" w14:textId="77777777" w:rsidR="00490CCE" w:rsidRDefault="00490CCE" w:rsidP="00490CCE"/>
    <w:p w14:paraId="75744B65" w14:textId="097D6AF7" w:rsidR="00490CCE" w:rsidRDefault="00490CCE" w:rsidP="00490CCE">
      <w:pPr>
        <w:pStyle w:val="ListParagraph"/>
      </w:pPr>
    </w:p>
    <w:p w14:paraId="54242C1F" w14:textId="74BF3533" w:rsidR="00490CCE" w:rsidRDefault="00D4046A" w:rsidP="00D4046A">
      <w:pPr>
        <w:pStyle w:val="ListParagraph"/>
        <w:numPr>
          <w:ilvl w:val="0"/>
          <w:numId w:val="34"/>
        </w:numPr>
      </w:pPr>
      <w:r>
        <w:t>Note that all the command are documented except the step of copying the application from the local machine to the container. The summary of steps is as follows:</w:t>
      </w:r>
    </w:p>
    <w:p w14:paraId="6668DB9D" w14:textId="5CEF12A7" w:rsidR="00D4046A" w:rsidRDefault="00D4046A" w:rsidP="00D4046A"/>
    <w:p w14:paraId="5AAB8A20" w14:textId="0BB87AD4" w:rsidR="00D4046A" w:rsidRPr="00D4046A" w:rsidRDefault="00D4046A" w:rsidP="00D4046A">
      <w:pPr>
        <w:rPr>
          <w:rFonts w:ascii="Courier New" w:hAnsi="Courier New" w:cs="Courier New"/>
        </w:rPr>
      </w:pPr>
      <w:r w:rsidRPr="00D4046A">
        <w:rPr>
          <w:rFonts w:ascii="Courier New" w:hAnsi="Courier New" w:cs="Courier New"/>
        </w:rPr>
        <w:t>apt-get update</w:t>
      </w:r>
    </w:p>
    <w:p w14:paraId="4F04BBC1" w14:textId="7EC7C38A" w:rsidR="00D4046A" w:rsidRPr="00D4046A" w:rsidRDefault="00D4046A" w:rsidP="00D4046A">
      <w:pPr>
        <w:rPr>
          <w:rFonts w:ascii="Courier New" w:hAnsi="Courier New" w:cs="Courier New"/>
        </w:rPr>
      </w:pPr>
      <w:r w:rsidRPr="00D4046A">
        <w:rPr>
          <w:rFonts w:ascii="Courier New" w:hAnsi="Courier New" w:cs="Courier New"/>
        </w:rPr>
        <w:t>apt-get install python</w:t>
      </w:r>
    </w:p>
    <w:p w14:paraId="06286BFC" w14:textId="773B79F5" w:rsidR="00D4046A" w:rsidRPr="00D4046A" w:rsidRDefault="00D4046A" w:rsidP="00D4046A">
      <w:pPr>
        <w:rPr>
          <w:rFonts w:ascii="Courier New" w:hAnsi="Courier New" w:cs="Courier New"/>
        </w:rPr>
      </w:pPr>
      <w:r w:rsidRPr="00D4046A">
        <w:rPr>
          <w:rFonts w:ascii="Courier New" w:hAnsi="Courier New" w:cs="Courier New"/>
        </w:rPr>
        <w:t>apt-get install pip</w:t>
      </w:r>
    </w:p>
    <w:p w14:paraId="6DB14650" w14:textId="727F1D74" w:rsidR="00D4046A" w:rsidRPr="00D4046A" w:rsidRDefault="00D4046A" w:rsidP="00D4046A">
      <w:pPr>
        <w:rPr>
          <w:rFonts w:ascii="Courier New" w:hAnsi="Courier New" w:cs="Courier New"/>
        </w:rPr>
      </w:pPr>
      <w:r w:rsidRPr="00D4046A">
        <w:rPr>
          <w:rFonts w:ascii="Courier New" w:hAnsi="Courier New" w:cs="Courier New"/>
        </w:rPr>
        <w:t>pip install flask</w:t>
      </w:r>
    </w:p>
    <w:p w14:paraId="1199DEE8" w14:textId="080967C7" w:rsidR="00D4046A" w:rsidRPr="00D4046A" w:rsidRDefault="00D4046A" w:rsidP="00D4046A">
      <w:pPr>
        <w:rPr>
          <w:rFonts w:ascii="Courier New" w:hAnsi="Courier New" w:cs="Courier New"/>
        </w:rPr>
      </w:pPr>
      <w:r w:rsidRPr="00D4046A">
        <w:rPr>
          <w:rFonts w:ascii="Courier New" w:hAnsi="Courier New" w:cs="Courier New"/>
          <w:highlight w:val="yellow"/>
        </w:rPr>
        <w:t>**copy the folder flask-app-to-deploy to the /opt folder inside the container***</w:t>
      </w:r>
    </w:p>
    <w:p w14:paraId="1ECF6A35" w14:textId="2A67D75D" w:rsidR="00D4046A" w:rsidRPr="00D4046A" w:rsidRDefault="00D4046A" w:rsidP="00D4046A">
      <w:pPr>
        <w:rPr>
          <w:rFonts w:ascii="Courier New" w:hAnsi="Courier New" w:cs="Courier New"/>
        </w:rPr>
      </w:pPr>
      <w:r w:rsidRPr="00D4046A">
        <w:rPr>
          <w:rFonts w:ascii="Courier New" w:hAnsi="Courier New" w:cs="Courier New"/>
        </w:rPr>
        <w:t>cd /opt/flask-app-to-deploy</w:t>
      </w:r>
    </w:p>
    <w:p w14:paraId="1DA6FA56" w14:textId="5D0020B0" w:rsidR="00D4046A" w:rsidRPr="00D4046A" w:rsidRDefault="00D4046A" w:rsidP="00D4046A">
      <w:pPr>
        <w:rPr>
          <w:rFonts w:ascii="Courier New" w:hAnsi="Courier New" w:cs="Courier New"/>
        </w:rPr>
      </w:pPr>
      <w:r w:rsidRPr="00D4046A">
        <w:rPr>
          <w:rFonts w:ascii="Courier New" w:hAnsi="Courier New" w:cs="Courier New"/>
        </w:rPr>
        <w:t>FLASK_APP=app.py</w:t>
      </w:r>
    </w:p>
    <w:p w14:paraId="68F2E5D6" w14:textId="58106542" w:rsidR="00D4046A" w:rsidRPr="00D4046A" w:rsidRDefault="00D4046A" w:rsidP="00D4046A">
      <w:pPr>
        <w:rPr>
          <w:rFonts w:ascii="Courier New" w:hAnsi="Courier New" w:cs="Courier New"/>
        </w:rPr>
      </w:pPr>
      <w:r w:rsidRPr="00D4046A">
        <w:rPr>
          <w:rFonts w:ascii="Courier New" w:hAnsi="Courier New" w:cs="Courier New"/>
        </w:rPr>
        <w:t xml:space="preserve">flask </w:t>
      </w:r>
      <w:proofErr w:type="gramStart"/>
      <w:r w:rsidRPr="00D4046A">
        <w:rPr>
          <w:rFonts w:ascii="Courier New" w:hAnsi="Courier New" w:cs="Courier New"/>
        </w:rPr>
        <w:t>run</w:t>
      </w:r>
      <w:proofErr w:type="gramEnd"/>
    </w:p>
    <w:p w14:paraId="2B7D3037" w14:textId="6BDEE5C0" w:rsidR="00490CCE" w:rsidRDefault="00490CCE" w:rsidP="00490CCE">
      <w:pPr>
        <w:pStyle w:val="ListParagraph"/>
      </w:pPr>
    </w:p>
    <w:p w14:paraId="6120FA3F" w14:textId="49304FDE" w:rsidR="00D4046A" w:rsidRDefault="00D4046A" w:rsidP="00D4046A">
      <w:pPr>
        <w:pStyle w:val="ListParagraph"/>
        <w:numPr>
          <w:ilvl w:val="0"/>
          <w:numId w:val="34"/>
        </w:numPr>
      </w:pPr>
      <w:r>
        <w:t xml:space="preserve">Type </w:t>
      </w:r>
      <w:r w:rsidRPr="00D4046A">
        <w:rPr>
          <w:rFonts w:ascii="Courier New" w:hAnsi="Courier New" w:cs="Courier New"/>
        </w:rPr>
        <w:t xml:space="preserve">exit </w:t>
      </w:r>
      <w:r>
        <w:t xml:space="preserve">to stop the container and type docker </w:t>
      </w:r>
      <w:proofErr w:type="spellStart"/>
      <w:r>
        <w:t>ps</w:t>
      </w:r>
      <w:proofErr w:type="spellEnd"/>
      <w:r>
        <w:t xml:space="preserve"> to make sure that the container is stopped.</w:t>
      </w:r>
    </w:p>
    <w:p w14:paraId="5D74CBF1" w14:textId="146561E5" w:rsidR="006C14B6" w:rsidRDefault="006C14B6" w:rsidP="006C14B6"/>
    <w:p w14:paraId="40A9D4AC" w14:textId="5E3F4A61" w:rsidR="006C14B6" w:rsidRDefault="006C14B6" w:rsidP="006C14B6"/>
    <w:p w14:paraId="3D155B8E" w14:textId="77663B23" w:rsidR="00E22925" w:rsidRDefault="00E22925" w:rsidP="006C14B6"/>
    <w:p w14:paraId="27F7A4C7" w14:textId="627931E5" w:rsidR="00E22925" w:rsidRDefault="00E22925" w:rsidP="006C14B6"/>
    <w:p w14:paraId="5E7C0298" w14:textId="77777777" w:rsidR="00E22925" w:rsidRPr="00490CCE" w:rsidRDefault="00E22925" w:rsidP="006C14B6"/>
    <w:p w14:paraId="7CBFCB8B" w14:textId="13C5DE5C" w:rsidR="0049735C" w:rsidRPr="0049735C" w:rsidRDefault="0049735C" w:rsidP="0049735C">
      <w:pPr>
        <w:pStyle w:val="Heading2"/>
      </w:pPr>
      <w:r w:rsidRPr="0049735C">
        <w:lastRenderedPageBreak/>
        <w:t xml:space="preserve"> </w:t>
      </w:r>
      <w:r>
        <w:t xml:space="preserve">Creating a Docker image for the </w:t>
      </w:r>
      <w:proofErr w:type="spellStart"/>
      <w:r>
        <w:t>url-shortner</w:t>
      </w:r>
      <w:proofErr w:type="spellEnd"/>
      <w:r>
        <w:t xml:space="preserve"> application</w:t>
      </w:r>
    </w:p>
    <w:p w14:paraId="3CD95C7D" w14:textId="63D12836" w:rsidR="001D38BD" w:rsidRDefault="001D38BD" w:rsidP="001D38BD"/>
    <w:p w14:paraId="6A0093AE" w14:textId="77777777" w:rsidR="001D38BD" w:rsidRPr="001D38BD" w:rsidRDefault="001D38BD" w:rsidP="001D38BD"/>
    <w:p w14:paraId="045F8146" w14:textId="5EEEFBC5" w:rsidR="001D38BD" w:rsidRDefault="001D38BD" w:rsidP="001D38BD">
      <w:pPr>
        <w:pStyle w:val="ListParagraph"/>
      </w:pPr>
    </w:p>
    <w:p w14:paraId="113DAE41" w14:textId="126523E0" w:rsidR="001D38BD" w:rsidRDefault="004E2882" w:rsidP="004E2882">
      <w:pPr>
        <w:pStyle w:val="ListParagraph"/>
        <w:numPr>
          <w:ilvl w:val="0"/>
          <w:numId w:val="40"/>
        </w:numPr>
      </w:pPr>
      <w:r>
        <w:t>From the command window on the VM, change directory to be inside flask-app directory</w:t>
      </w:r>
    </w:p>
    <w:p w14:paraId="4D1E04C4" w14:textId="7767F8D9" w:rsidR="004E2882" w:rsidRDefault="004E2882" w:rsidP="004E2882">
      <w:pPr>
        <w:pStyle w:val="ListParagraph"/>
        <w:ind w:left="1080"/>
        <w:rPr>
          <w:rFonts w:ascii="Courier New" w:hAnsi="Courier New" w:cs="Courier New"/>
        </w:rPr>
      </w:pPr>
      <w:r w:rsidRPr="004E2882">
        <w:rPr>
          <w:rFonts w:ascii="Courier New" w:hAnsi="Courier New" w:cs="Courier New"/>
        </w:rPr>
        <w:t>cd flask-app</w:t>
      </w:r>
    </w:p>
    <w:p w14:paraId="6AC29A56" w14:textId="46A7B8AC" w:rsidR="004E2882" w:rsidRDefault="004E2882" w:rsidP="004E2882">
      <w:pPr>
        <w:pStyle w:val="ListParagraph"/>
        <w:ind w:left="1080"/>
        <w:rPr>
          <w:rFonts w:ascii="Courier New" w:hAnsi="Courier New" w:cs="Courier New"/>
        </w:rPr>
      </w:pPr>
    </w:p>
    <w:p w14:paraId="2B6479C0" w14:textId="09F27654" w:rsidR="004E2882" w:rsidRDefault="004E2882" w:rsidP="004E2882">
      <w:pPr>
        <w:pStyle w:val="ListParagraph"/>
        <w:numPr>
          <w:ilvl w:val="0"/>
          <w:numId w:val="40"/>
        </w:numPr>
      </w:pPr>
      <w:r>
        <w:t xml:space="preserve"> Use the following command to create a text file called </w:t>
      </w:r>
      <w:proofErr w:type="spellStart"/>
      <w:r>
        <w:t>Dockerfile</w:t>
      </w:r>
      <w:proofErr w:type="spellEnd"/>
    </w:p>
    <w:p w14:paraId="35B22632" w14:textId="0E70100D" w:rsidR="004E2882" w:rsidRDefault="004E2882" w:rsidP="004E2882">
      <w:pPr>
        <w:pStyle w:val="ListParagraph"/>
        <w:ind w:left="1080"/>
      </w:pPr>
    </w:p>
    <w:p w14:paraId="7C248BED" w14:textId="24E7CBFD" w:rsidR="004E2882" w:rsidRDefault="004E2882" w:rsidP="004E2882">
      <w:pPr>
        <w:pStyle w:val="ListParagraph"/>
        <w:ind w:left="1080"/>
        <w:rPr>
          <w:rFonts w:ascii="Courier New" w:hAnsi="Courier New" w:cs="Courier New"/>
        </w:rPr>
      </w:pPr>
      <w:r w:rsidRPr="004E2882">
        <w:rPr>
          <w:rFonts w:ascii="Courier New" w:hAnsi="Courier New" w:cs="Courier New"/>
        </w:rPr>
        <w:t xml:space="preserve">cat &gt; </w:t>
      </w:r>
      <w:proofErr w:type="spellStart"/>
      <w:r w:rsidRPr="004E2882">
        <w:rPr>
          <w:rFonts w:ascii="Courier New" w:hAnsi="Courier New" w:cs="Courier New"/>
        </w:rPr>
        <w:t>Dokerfile</w:t>
      </w:r>
      <w:proofErr w:type="spellEnd"/>
    </w:p>
    <w:p w14:paraId="6B897BC7" w14:textId="40F8C4E0" w:rsidR="00544999" w:rsidRDefault="00544999" w:rsidP="004E2882">
      <w:pPr>
        <w:pStyle w:val="ListParagraph"/>
        <w:ind w:left="1080"/>
        <w:rPr>
          <w:rFonts w:ascii="Courier New" w:hAnsi="Courier New" w:cs="Courier New"/>
        </w:rPr>
      </w:pPr>
    </w:p>
    <w:p w14:paraId="1BAD985A" w14:textId="36C91FE9" w:rsidR="006269C6" w:rsidRDefault="00544999" w:rsidP="00544999">
      <w:pPr>
        <w:ind w:left="720"/>
      </w:pPr>
      <w:r>
        <w:t xml:space="preserve">Type ctrl-c to close the file. We will open the file using a text editor. Go to the </w:t>
      </w:r>
      <w:proofErr w:type="gramStart"/>
      <w:r>
        <w:t>desk top</w:t>
      </w:r>
      <w:proofErr w:type="gramEnd"/>
      <w:r>
        <w:t xml:space="preserve"> of the VM, double click on the folder with your name, then double click on </w:t>
      </w:r>
      <w:r w:rsidRPr="00544999">
        <w:rPr>
          <w:rFonts w:ascii="Courier New" w:hAnsi="Courier New" w:cs="Courier New"/>
        </w:rPr>
        <w:t>flask-app</w:t>
      </w:r>
      <w:r>
        <w:t xml:space="preserve"> folder, then double click on </w:t>
      </w:r>
      <w:proofErr w:type="spellStart"/>
      <w:r w:rsidRPr="00544999">
        <w:rPr>
          <w:rFonts w:ascii="Courier New" w:hAnsi="Courier New" w:cs="Courier New"/>
        </w:rPr>
        <w:t>Dockerfile</w:t>
      </w:r>
      <w:proofErr w:type="spellEnd"/>
    </w:p>
    <w:p w14:paraId="0C64A955" w14:textId="0CC0EBFD" w:rsidR="00544999" w:rsidRDefault="00544999" w:rsidP="00544999">
      <w:pPr>
        <w:ind w:left="720"/>
      </w:pPr>
    </w:p>
    <w:p w14:paraId="6029EEAC" w14:textId="3EA81B9D" w:rsidR="00544999" w:rsidRDefault="00544999" w:rsidP="00544999">
      <w:pPr>
        <w:ind w:left="720"/>
      </w:pPr>
      <w:r>
        <w:rPr>
          <w:noProof/>
        </w:rPr>
        <w:drawing>
          <wp:inline distT="0" distB="0" distL="0" distR="0" wp14:anchorId="52382C6D" wp14:editId="7C07B065">
            <wp:extent cx="3191551" cy="1530789"/>
            <wp:effectExtent l="0" t="0" r="0" b="635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60102" cy="1563668"/>
                    </a:xfrm>
                    <a:prstGeom prst="rect">
                      <a:avLst/>
                    </a:prstGeom>
                  </pic:spPr>
                </pic:pic>
              </a:graphicData>
            </a:graphic>
          </wp:inline>
        </w:drawing>
      </w:r>
    </w:p>
    <w:p w14:paraId="76E8B390" w14:textId="583D979E" w:rsidR="00544999" w:rsidRDefault="00544999" w:rsidP="004E2882">
      <w:pPr>
        <w:pStyle w:val="ListParagraph"/>
        <w:ind w:left="1080"/>
        <w:rPr>
          <w:rFonts w:ascii="Courier New" w:hAnsi="Courier New" w:cs="Courier New"/>
        </w:rPr>
      </w:pPr>
    </w:p>
    <w:p w14:paraId="4DEE6F6D" w14:textId="77C9BE7A" w:rsidR="00544999" w:rsidRDefault="007A64DD" w:rsidP="004E2882">
      <w:pPr>
        <w:pStyle w:val="ListParagraph"/>
        <w:ind w:left="1080"/>
        <w:rPr>
          <w:rFonts w:ascii="Courier New" w:hAnsi="Courier New" w:cs="Courier New"/>
        </w:rPr>
      </w:pPr>
      <w:r>
        <w:rPr>
          <w:rFonts w:ascii="Courier New" w:hAnsi="Courier New" w:cs="Courier New"/>
          <w:noProof/>
        </w:rPr>
        <w:drawing>
          <wp:inline distT="0" distB="0" distL="0" distR="0" wp14:anchorId="119D3367" wp14:editId="0F116F1E">
            <wp:extent cx="3364711" cy="1294228"/>
            <wp:effectExtent l="0" t="0" r="1270" b="127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94508" cy="1305689"/>
                    </a:xfrm>
                    <a:prstGeom prst="rect">
                      <a:avLst/>
                    </a:prstGeom>
                  </pic:spPr>
                </pic:pic>
              </a:graphicData>
            </a:graphic>
          </wp:inline>
        </w:drawing>
      </w:r>
    </w:p>
    <w:p w14:paraId="0474AE03" w14:textId="77777777" w:rsidR="007A64DD" w:rsidRDefault="007A64DD" w:rsidP="006269C6">
      <w:pPr>
        <w:ind w:firstLine="720"/>
      </w:pPr>
    </w:p>
    <w:p w14:paraId="5B23DB61" w14:textId="14A8AE5D" w:rsidR="007A64DD" w:rsidRDefault="007A64DD" w:rsidP="006269C6">
      <w:pPr>
        <w:ind w:firstLine="720"/>
      </w:pPr>
      <w:r>
        <w:rPr>
          <w:noProof/>
        </w:rPr>
        <w:drawing>
          <wp:inline distT="0" distB="0" distL="0" distR="0" wp14:anchorId="2635E4E0" wp14:editId="14C2B4E3">
            <wp:extent cx="4103684" cy="1275910"/>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14151" cy="1279164"/>
                    </a:xfrm>
                    <a:prstGeom prst="rect">
                      <a:avLst/>
                    </a:prstGeom>
                  </pic:spPr>
                </pic:pic>
              </a:graphicData>
            </a:graphic>
          </wp:inline>
        </w:drawing>
      </w:r>
    </w:p>
    <w:p w14:paraId="711D7FD9" w14:textId="77777777" w:rsidR="007A64DD" w:rsidRDefault="007A64DD" w:rsidP="006269C6">
      <w:pPr>
        <w:ind w:firstLine="720"/>
      </w:pPr>
    </w:p>
    <w:p w14:paraId="2737A3BF" w14:textId="037AD55F" w:rsidR="006269C6" w:rsidRDefault="007A64DD" w:rsidP="007A64DD">
      <w:pPr>
        <w:ind w:left="720"/>
      </w:pPr>
      <w:r>
        <w:t>The file will open in text editor. Type the following inside the Docker file and then click Save.</w:t>
      </w:r>
    </w:p>
    <w:p w14:paraId="2E85E27A" w14:textId="614E27C7" w:rsidR="006269C6" w:rsidRDefault="006269C6" w:rsidP="006269C6">
      <w:pPr>
        <w:ind w:firstLine="720"/>
      </w:pPr>
    </w:p>
    <w:p w14:paraId="37919F5A" w14:textId="0DA1BD01" w:rsidR="006269C6" w:rsidRDefault="007A64DD" w:rsidP="006269C6">
      <w:pPr>
        <w:ind w:firstLine="720"/>
        <w:rPr>
          <w:rFonts w:ascii="Courier New" w:hAnsi="Courier New" w:cs="Courier New"/>
          <w:sz w:val="18"/>
          <w:szCs w:val="18"/>
        </w:rPr>
      </w:pPr>
      <w:r>
        <w:rPr>
          <w:rFonts w:ascii="Courier New" w:hAnsi="Courier New" w:cs="Courier New"/>
          <w:noProof/>
          <w:sz w:val="18"/>
          <w:szCs w:val="18"/>
        </w:rPr>
        <w:lastRenderedPageBreak/>
        <w:drawing>
          <wp:inline distT="0" distB="0" distL="0" distR="0" wp14:anchorId="10DC974C" wp14:editId="111709D1">
            <wp:extent cx="6071870" cy="2116455"/>
            <wp:effectExtent l="0" t="0" r="0" b="4445"/>
            <wp:docPr id="42" name="Picture 4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71870" cy="2116455"/>
                    </a:xfrm>
                    <a:prstGeom prst="rect">
                      <a:avLst/>
                    </a:prstGeom>
                  </pic:spPr>
                </pic:pic>
              </a:graphicData>
            </a:graphic>
          </wp:inline>
        </w:drawing>
      </w:r>
    </w:p>
    <w:p w14:paraId="28BB18A1" w14:textId="77777777" w:rsidR="007A64DD" w:rsidRDefault="007A64DD" w:rsidP="006269C6">
      <w:pPr>
        <w:ind w:left="720"/>
      </w:pPr>
    </w:p>
    <w:p w14:paraId="49FACB13" w14:textId="354D6335" w:rsidR="0098666D" w:rsidRDefault="0098666D" w:rsidP="006269C6">
      <w:pPr>
        <w:ind w:firstLine="720"/>
        <w:rPr>
          <w:rFonts w:ascii="Courier New" w:hAnsi="Courier New" w:cs="Courier New"/>
          <w:sz w:val="18"/>
          <w:szCs w:val="18"/>
        </w:rPr>
      </w:pPr>
    </w:p>
    <w:p w14:paraId="74E3B0C8" w14:textId="2CAC9CF9" w:rsidR="0098666D" w:rsidRDefault="0098666D" w:rsidP="006269C6">
      <w:pPr>
        <w:ind w:firstLine="720"/>
        <w:rPr>
          <w:rFonts w:ascii="Courier New" w:hAnsi="Courier New" w:cs="Courier New"/>
          <w:sz w:val="18"/>
          <w:szCs w:val="18"/>
        </w:rPr>
      </w:pPr>
    </w:p>
    <w:p w14:paraId="2FFA11B7" w14:textId="27867139" w:rsidR="0098666D" w:rsidRDefault="0098666D" w:rsidP="006269C6">
      <w:pPr>
        <w:ind w:firstLine="720"/>
        <w:rPr>
          <w:rFonts w:ascii="Courier New" w:hAnsi="Courier New" w:cs="Courier New"/>
          <w:sz w:val="18"/>
          <w:szCs w:val="18"/>
        </w:rPr>
      </w:pPr>
    </w:p>
    <w:p w14:paraId="6BB26614" w14:textId="39EFDE88" w:rsidR="0098666D" w:rsidRDefault="007A64DD" w:rsidP="0098666D">
      <w:pPr>
        <w:pStyle w:val="ListParagraph"/>
        <w:numPr>
          <w:ilvl w:val="0"/>
          <w:numId w:val="40"/>
        </w:numPr>
      </w:pPr>
      <w:r>
        <w:t>Go back to the command window and b</w:t>
      </w:r>
      <w:r w:rsidR="0098666D">
        <w:t xml:space="preserve">uild the image </w:t>
      </w:r>
    </w:p>
    <w:p w14:paraId="3DDECA3A" w14:textId="200942E0" w:rsidR="0098666D" w:rsidRDefault="0098666D" w:rsidP="0098666D"/>
    <w:p w14:paraId="1E574D77" w14:textId="7AFB305C" w:rsidR="0098666D" w:rsidRDefault="0098666D" w:rsidP="0098666D">
      <w:pPr>
        <w:ind w:firstLine="720"/>
        <w:rPr>
          <w:rFonts w:ascii="Courier New" w:hAnsi="Courier New" w:cs="Courier New"/>
        </w:rPr>
      </w:pPr>
      <w:r w:rsidRPr="0098666D">
        <w:rPr>
          <w:rFonts w:ascii="Courier New" w:hAnsi="Courier New" w:cs="Courier New"/>
        </w:rPr>
        <w:t xml:space="preserve">docker </w:t>
      </w:r>
      <w:proofErr w:type="gramStart"/>
      <w:r w:rsidRPr="0098666D">
        <w:rPr>
          <w:rFonts w:ascii="Courier New" w:hAnsi="Courier New" w:cs="Courier New"/>
        </w:rPr>
        <w:t>build .</w:t>
      </w:r>
      <w:proofErr w:type="gramEnd"/>
      <w:r w:rsidR="0026467E">
        <w:rPr>
          <w:rFonts w:ascii="Courier New" w:hAnsi="Courier New" w:cs="Courier New"/>
        </w:rPr>
        <w:t xml:space="preserve"> </w:t>
      </w:r>
    </w:p>
    <w:p w14:paraId="2DC438AB" w14:textId="5BBEB4A9" w:rsidR="0026467E" w:rsidRDefault="0026467E" w:rsidP="0098666D">
      <w:pPr>
        <w:ind w:firstLine="720"/>
        <w:rPr>
          <w:rFonts w:ascii="Courier New" w:hAnsi="Courier New" w:cs="Courier New"/>
        </w:rPr>
      </w:pPr>
    </w:p>
    <w:p w14:paraId="3E25AE9B" w14:textId="6E9532F6" w:rsidR="0026467E" w:rsidRDefault="0026467E" w:rsidP="0026467E">
      <w:pPr>
        <w:ind w:left="720"/>
      </w:pPr>
      <w:r>
        <w:t>While the image is being built, you can see the messages about the various steps being executed.</w:t>
      </w:r>
    </w:p>
    <w:p w14:paraId="6CD0FDFA" w14:textId="28AC4E57" w:rsidR="0026467E" w:rsidRDefault="0026467E" w:rsidP="0026467E">
      <w:pPr>
        <w:ind w:left="720"/>
      </w:pPr>
    </w:p>
    <w:p w14:paraId="75463672" w14:textId="24911A9B" w:rsidR="0026467E" w:rsidRDefault="0026467E" w:rsidP="0026467E">
      <w:pPr>
        <w:ind w:left="720"/>
      </w:pPr>
      <w:r>
        <w:rPr>
          <w:noProof/>
        </w:rPr>
        <w:drawing>
          <wp:inline distT="0" distB="0" distL="0" distR="0" wp14:anchorId="2A7CA276" wp14:editId="28EEFA7D">
            <wp:extent cx="4644099" cy="2356533"/>
            <wp:effectExtent l="0" t="0" r="4445" b="571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57825" cy="2363498"/>
                    </a:xfrm>
                    <a:prstGeom prst="rect">
                      <a:avLst/>
                    </a:prstGeom>
                  </pic:spPr>
                </pic:pic>
              </a:graphicData>
            </a:graphic>
          </wp:inline>
        </w:drawing>
      </w:r>
    </w:p>
    <w:p w14:paraId="6DB665B4" w14:textId="424B40D6" w:rsidR="0026467E" w:rsidRDefault="0026467E" w:rsidP="0026467E">
      <w:pPr>
        <w:ind w:left="720"/>
      </w:pPr>
    </w:p>
    <w:p w14:paraId="5C0333E6" w14:textId="01EAD673" w:rsidR="0026467E" w:rsidRDefault="0026467E" w:rsidP="0026467E">
      <w:pPr>
        <w:ind w:left="720"/>
      </w:pPr>
    </w:p>
    <w:p w14:paraId="2931AFBA" w14:textId="4600E10B" w:rsidR="0026467E" w:rsidRDefault="0026467E" w:rsidP="0026467E">
      <w:pPr>
        <w:pStyle w:val="ListParagraph"/>
        <w:numPr>
          <w:ilvl w:val="0"/>
          <w:numId w:val="40"/>
        </w:numPr>
      </w:pPr>
      <w:r>
        <w:t xml:space="preserve">If you want </w:t>
      </w:r>
      <w:proofErr w:type="gramStart"/>
      <w:r>
        <w:t>give</w:t>
      </w:r>
      <w:proofErr w:type="gramEnd"/>
      <w:r>
        <w:t xml:space="preserve"> a name to the image, run the following command:</w:t>
      </w:r>
    </w:p>
    <w:p w14:paraId="2AC63378" w14:textId="6ECE84A5" w:rsidR="0026467E" w:rsidRDefault="0026467E" w:rsidP="0026467E"/>
    <w:p w14:paraId="0483D8A0" w14:textId="6A1A13AB" w:rsidR="0026467E" w:rsidRDefault="0026467E" w:rsidP="0026467E">
      <w:pPr>
        <w:ind w:firstLine="720"/>
        <w:rPr>
          <w:rFonts w:ascii="Courier New" w:hAnsi="Courier New" w:cs="Courier New"/>
        </w:rPr>
      </w:pPr>
      <w:r w:rsidRPr="0098666D">
        <w:rPr>
          <w:rFonts w:ascii="Courier New" w:hAnsi="Courier New" w:cs="Courier New"/>
        </w:rPr>
        <w:t xml:space="preserve">docker </w:t>
      </w:r>
      <w:proofErr w:type="gramStart"/>
      <w:r w:rsidRPr="0098666D">
        <w:rPr>
          <w:rFonts w:ascii="Courier New" w:hAnsi="Courier New" w:cs="Courier New"/>
        </w:rPr>
        <w:t>build .</w:t>
      </w:r>
      <w:proofErr w:type="gramEnd"/>
      <w:r>
        <w:rPr>
          <w:rFonts w:ascii="Courier New" w:hAnsi="Courier New" w:cs="Courier New"/>
        </w:rPr>
        <w:t xml:space="preserve"> -t </w:t>
      </w:r>
      <w:proofErr w:type="spellStart"/>
      <w:r>
        <w:rPr>
          <w:rFonts w:ascii="Courier New" w:hAnsi="Courier New" w:cs="Courier New"/>
        </w:rPr>
        <w:t>url</w:t>
      </w:r>
      <w:proofErr w:type="spellEnd"/>
      <w:r>
        <w:rPr>
          <w:rFonts w:ascii="Courier New" w:hAnsi="Courier New" w:cs="Courier New"/>
        </w:rPr>
        <w:t>-</w:t>
      </w:r>
      <w:proofErr w:type="spellStart"/>
      <w:r>
        <w:rPr>
          <w:rFonts w:ascii="Courier New" w:hAnsi="Courier New" w:cs="Courier New"/>
        </w:rPr>
        <w:t>shortner</w:t>
      </w:r>
      <w:proofErr w:type="spellEnd"/>
      <w:r>
        <w:rPr>
          <w:rFonts w:ascii="Courier New" w:hAnsi="Courier New" w:cs="Courier New"/>
        </w:rPr>
        <w:t>-flask-app</w:t>
      </w:r>
    </w:p>
    <w:p w14:paraId="05716B4E" w14:textId="6B2E3D31" w:rsidR="0026467E" w:rsidRDefault="0026467E" w:rsidP="0026467E">
      <w:pPr>
        <w:ind w:firstLine="720"/>
        <w:rPr>
          <w:rFonts w:ascii="Courier New" w:hAnsi="Courier New" w:cs="Courier New"/>
        </w:rPr>
      </w:pPr>
    </w:p>
    <w:p w14:paraId="67EE60EF" w14:textId="1F79B227" w:rsidR="0026467E" w:rsidRDefault="0026467E" w:rsidP="0026467E">
      <w:pPr>
        <w:ind w:left="720"/>
      </w:pPr>
      <w:r>
        <w:t>Note that the image is not re-built so the process is very quick. Remember that all the layers are cached.</w:t>
      </w:r>
    </w:p>
    <w:p w14:paraId="03C3AB00" w14:textId="0F5FD279" w:rsidR="0026467E" w:rsidRDefault="0026467E" w:rsidP="0026467E">
      <w:r>
        <w:rPr>
          <w:noProof/>
        </w:rPr>
        <w:lastRenderedPageBreak/>
        <w:drawing>
          <wp:anchor distT="0" distB="0" distL="114300" distR="114300" simplePos="0" relativeHeight="251682816" behindDoc="0" locked="0" layoutInCell="1" allowOverlap="1" wp14:anchorId="13AA9606" wp14:editId="7557A8AA">
            <wp:simplePos x="0" y="0"/>
            <wp:positionH relativeFrom="column">
              <wp:posOffset>1069780</wp:posOffset>
            </wp:positionH>
            <wp:positionV relativeFrom="paragraph">
              <wp:posOffset>175260</wp:posOffset>
            </wp:positionV>
            <wp:extent cx="4339604" cy="2537411"/>
            <wp:effectExtent l="0" t="0" r="3810" b="3175"/>
            <wp:wrapThrough wrapText="bothSides">
              <wp:wrapPolygon edited="0">
                <wp:start x="0" y="0"/>
                <wp:lineTo x="0" y="21519"/>
                <wp:lineTo x="21556" y="21519"/>
                <wp:lineTo x="21556" y="0"/>
                <wp:lineTo x="0" y="0"/>
              </wp:wrapPolygon>
            </wp:wrapThrough>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39604" cy="2537411"/>
                    </a:xfrm>
                    <a:prstGeom prst="rect">
                      <a:avLst/>
                    </a:prstGeom>
                  </pic:spPr>
                </pic:pic>
              </a:graphicData>
            </a:graphic>
            <wp14:sizeRelH relativeFrom="page">
              <wp14:pctWidth>0</wp14:pctWidth>
            </wp14:sizeRelH>
            <wp14:sizeRelV relativeFrom="page">
              <wp14:pctHeight>0</wp14:pctHeight>
            </wp14:sizeRelV>
          </wp:anchor>
        </w:drawing>
      </w:r>
    </w:p>
    <w:p w14:paraId="714CCBB2" w14:textId="1AB4484E" w:rsidR="0026467E" w:rsidRDefault="0026467E" w:rsidP="0026467E"/>
    <w:p w14:paraId="11468C6A" w14:textId="5A857B33" w:rsidR="0026467E" w:rsidRDefault="0026467E" w:rsidP="0026467E"/>
    <w:p w14:paraId="4DD43250" w14:textId="609AF848" w:rsidR="0026467E" w:rsidRDefault="0026467E" w:rsidP="0026467E"/>
    <w:p w14:paraId="3433DE77" w14:textId="44EA3BD2" w:rsidR="0026467E" w:rsidRDefault="0026467E" w:rsidP="0026467E"/>
    <w:p w14:paraId="6905B0CB" w14:textId="1A5C3CDB" w:rsidR="0026467E" w:rsidRDefault="0026467E" w:rsidP="0026467E"/>
    <w:p w14:paraId="5F97609E" w14:textId="4D627D0B" w:rsidR="0026467E" w:rsidRDefault="0026467E" w:rsidP="0026467E"/>
    <w:p w14:paraId="5663DB32" w14:textId="4FDD02F3" w:rsidR="0026467E" w:rsidRDefault="0026467E" w:rsidP="0026467E"/>
    <w:p w14:paraId="6CC712CB" w14:textId="2C28F2E1" w:rsidR="0026467E" w:rsidRDefault="0026467E" w:rsidP="0026467E"/>
    <w:p w14:paraId="39FA6267" w14:textId="559DD9E4" w:rsidR="0026467E" w:rsidRDefault="0026467E" w:rsidP="0026467E"/>
    <w:p w14:paraId="23BCDCD1" w14:textId="1F70015D" w:rsidR="0026467E" w:rsidRDefault="0026467E" w:rsidP="0026467E"/>
    <w:p w14:paraId="26F1128C" w14:textId="09613C76" w:rsidR="0026467E" w:rsidRDefault="0026467E" w:rsidP="0026467E"/>
    <w:p w14:paraId="725925CC" w14:textId="610C0662" w:rsidR="0026467E" w:rsidRDefault="0026467E" w:rsidP="0026467E"/>
    <w:p w14:paraId="255DC06F" w14:textId="18AC2C35" w:rsidR="0026467E" w:rsidRDefault="0026467E" w:rsidP="0026467E"/>
    <w:p w14:paraId="2028A47A" w14:textId="523AB123" w:rsidR="0026467E" w:rsidRDefault="0026467E" w:rsidP="0026467E"/>
    <w:p w14:paraId="30AA7D3C" w14:textId="17932165" w:rsidR="0026467E" w:rsidRDefault="0026467E" w:rsidP="0026467E"/>
    <w:p w14:paraId="0274D4D2" w14:textId="57152772" w:rsidR="0026467E" w:rsidRDefault="0026467E" w:rsidP="0026467E"/>
    <w:p w14:paraId="6197323B" w14:textId="006EEEE8" w:rsidR="0026467E" w:rsidRDefault="0026467E" w:rsidP="0026467E"/>
    <w:p w14:paraId="3ACFFC38" w14:textId="580BC430" w:rsidR="0026467E" w:rsidRDefault="0026467E" w:rsidP="0026467E"/>
    <w:p w14:paraId="5672548E" w14:textId="2D63716D" w:rsidR="0026467E" w:rsidRPr="0026467E" w:rsidRDefault="0026467E" w:rsidP="0026467E">
      <w:pPr>
        <w:pStyle w:val="ListParagraph"/>
        <w:numPr>
          <w:ilvl w:val="0"/>
          <w:numId w:val="40"/>
        </w:numPr>
        <w:rPr>
          <w:rFonts w:asciiTheme="minorHAnsi" w:hAnsiTheme="minorHAnsi" w:cstheme="minorBidi"/>
        </w:rPr>
      </w:pPr>
      <w:r>
        <w:t xml:space="preserve">See the image using </w:t>
      </w:r>
      <w:r w:rsidRPr="0026467E">
        <w:rPr>
          <w:rFonts w:ascii="Courier New" w:hAnsi="Courier New" w:cs="Courier New"/>
        </w:rPr>
        <w:t>docker images</w:t>
      </w:r>
    </w:p>
    <w:p w14:paraId="5B032761" w14:textId="45D30F35" w:rsidR="0026467E" w:rsidRDefault="0026467E" w:rsidP="0026467E">
      <w:pPr>
        <w:pStyle w:val="ListParagraph"/>
        <w:numPr>
          <w:ilvl w:val="0"/>
          <w:numId w:val="40"/>
        </w:numPr>
      </w:pPr>
      <w:r>
        <w:t xml:space="preserve">Run a container </w:t>
      </w:r>
      <w:r w:rsidR="00AF7443">
        <w:t>using the image</w:t>
      </w:r>
    </w:p>
    <w:p w14:paraId="4CFB4356" w14:textId="54CBCFAC" w:rsidR="00AF7443" w:rsidRDefault="00AF7443" w:rsidP="00AF7443"/>
    <w:p w14:paraId="29EAE11D" w14:textId="1A58551C" w:rsidR="00AF7443" w:rsidRDefault="00AF7443" w:rsidP="00AF7443">
      <w:pPr>
        <w:ind w:firstLine="720"/>
        <w:rPr>
          <w:rFonts w:ascii="Courier New" w:hAnsi="Courier New" w:cs="Courier New"/>
        </w:rPr>
      </w:pPr>
      <w:r w:rsidRPr="00AF7443">
        <w:rPr>
          <w:rFonts w:ascii="Courier New" w:hAnsi="Courier New" w:cs="Courier New"/>
        </w:rPr>
        <w:t xml:space="preserve">docker run </w:t>
      </w:r>
      <w:proofErr w:type="spellStart"/>
      <w:r w:rsidRPr="00AF7443">
        <w:rPr>
          <w:rFonts w:ascii="Courier New" w:hAnsi="Courier New" w:cs="Courier New"/>
        </w:rPr>
        <w:t>url</w:t>
      </w:r>
      <w:proofErr w:type="spellEnd"/>
      <w:r w:rsidRPr="00AF7443">
        <w:rPr>
          <w:rFonts w:ascii="Courier New" w:hAnsi="Courier New" w:cs="Courier New"/>
        </w:rPr>
        <w:t>-</w:t>
      </w:r>
      <w:proofErr w:type="spellStart"/>
      <w:r w:rsidRPr="00AF7443">
        <w:rPr>
          <w:rFonts w:ascii="Courier New" w:hAnsi="Courier New" w:cs="Courier New"/>
        </w:rPr>
        <w:t>shortner</w:t>
      </w:r>
      <w:proofErr w:type="spellEnd"/>
      <w:r w:rsidRPr="00AF7443">
        <w:rPr>
          <w:rFonts w:ascii="Courier New" w:hAnsi="Courier New" w:cs="Courier New"/>
        </w:rPr>
        <w:t>-flask-app</w:t>
      </w:r>
    </w:p>
    <w:p w14:paraId="49C5E478" w14:textId="47DAAC81" w:rsidR="007A64DD" w:rsidRDefault="007A64DD" w:rsidP="00AF7443">
      <w:pPr>
        <w:ind w:firstLine="720"/>
        <w:rPr>
          <w:rFonts w:ascii="Courier New" w:hAnsi="Courier New" w:cs="Courier New"/>
        </w:rPr>
      </w:pPr>
    </w:p>
    <w:p w14:paraId="2B18B3B2" w14:textId="4A4992BA" w:rsidR="007A64DD" w:rsidRDefault="007A64DD" w:rsidP="007A64DD">
      <w:pPr>
        <w:pStyle w:val="ListParagraph"/>
        <w:numPr>
          <w:ilvl w:val="0"/>
          <w:numId w:val="40"/>
        </w:numPr>
        <w:rPr>
          <w:rFonts w:ascii="Courier New" w:hAnsi="Courier New" w:cs="Courier New"/>
        </w:rPr>
      </w:pPr>
      <w:r w:rsidRPr="007A64DD">
        <w:t>Open a browser window and check the application using the following URL:</w:t>
      </w:r>
      <w:r>
        <w:rPr>
          <w:rFonts w:ascii="Courier New" w:hAnsi="Courier New" w:cs="Courier New"/>
        </w:rPr>
        <w:t xml:space="preserve"> </w:t>
      </w:r>
      <w:hyperlink r:id="rId44" w:history="1">
        <w:r w:rsidRPr="0011130E">
          <w:rPr>
            <w:rStyle w:val="Hyperlink"/>
            <w:rFonts w:ascii="Courier New" w:hAnsi="Courier New" w:cs="Courier New"/>
          </w:rPr>
          <w:t>http://172.17.0.2:5000</w:t>
        </w:r>
      </w:hyperlink>
    </w:p>
    <w:p w14:paraId="08CB0FD1" w14:textId="34FAE97C" w:rsidR="007A64DD" w:rsidRDefault="007A64DD" w:rsidP="007A64DD">
      <w:pPr>
        <w:rPr>
          <w:rFonts w:ascii="Courier New" w:hAnsi="Courier New" w:cs="Courier New"/>
        </w:rPr>
      </w:pPr>
    </w:p>
    <w:p w14:paraId="18DC0C05" w14:textId="771A1BBB" w:rsidR="007A64DD" w:rsidRDefault="007A64DD" w:rsidP="007A64DD">
      <w:pPr>
        <w:pStyle w:val="ListParagraph"/>
        <w:numPr>
          <w:ilvl w:val="0"/>
          <w:numId w:val="40"/>
        </w:numPr>
      </w:pPr>
      <w:r>
        <w:t xml:space="preserve">To stop the container, you need to open a command window on the VM, run </w:t>
      </w:r>
      <w:r w:rsidRPr="007A64DD">
        <w:rPr>
          <w:rFonts w:ascii="Courier New" w:hAnsi="Courier New" w:cs="Courier New"/>
        </w:rPr>
        <w:t xml:space="preserve">docker </w:t>
      </w:r>
      <w:proofErr w:type="spellStart"/>
      <w:r w:rsidRPr="007A64DD">
        <w:rPr>
          <w:rFonts w:ascii="Courier New" w:hAnsi="Courier New" w:cs="Courier New"/>
        </w:rPr>
        <w:t>p</w:t>
      </w:r>
      <w:r>
        <w:t>s</w:t>
      </w:r>
      <w:proofErr w:type="spellEnd"/>
      <w:r>
        <w:t xml:space="preserve"> to get the CONTAINER ID then stop the container using</w:t>
      </w:r>
    </w:p>
    <w:p w14:paraId="3B029845" w14:textId="77777777" w:rsidR="007A64DD" w:rsidRPr="007A64DD" w:rsidRDefault="007A64DD" w:rsidP="007A64DD">
      <w:pPr>
        <w:pStyle w:val="ListParagraph"/>
        <w:rPr>
          <w:rFonts w:ascii="Courier New" w:hAnsi="Courier New" w:cs="Courier New"/>
        </w:rPr>
      </w:pPr>
    </w:p>
    <w:p w14:paraId="38F57126" w14:textId="070B912B" w:rsidR="007A64DD" w:rsidRPr="007A64DD" w:rsidRDefault="007A64DD" w:rsidP="007A64DD">
      <w:pPr>
        <w:ind w:left="360" w:firstLine="720"/>
        <w:rPr>
          <w:rFonts w:ascii="Courier New" w:hAnsi="Courier New" w:cs="Courier New"/>
        </w:rPr>
      </w:pPr>
      <w:r>
        <w:rPr>
          <w:rFonts w:ascii="Courier New" w:hAnsi="Courier New" w:cs="Courier New"/>
        </w:rPr>
        <w:t>docker stop &lt;CONTIANER ID&gt;</w:t>
      </w:r>
    </w:p>
    <w:p w14:paraId="1395F29A" w14:textId="3FA6DD61" w:rsidR="00AF7443" w:rsidRDefault="00AF7443" w:rsidP="00AF7443">
      <w:pPr>
        <w:ind w:firstLine="720"/>
        <w:rPr>
          <w:rFonts w:ascii="Courier New" w:hAnsi="Courier New" w:cs="Courier New"/>
        </w:rPr>
      </w:pPr>
    </w:p>
    <w:p w14:paraId="7F87A33B" w14:textId="4305C415" w:rsidR="007A64DD" w:rsidRDefault="007A64DD" w:rsidP="00E22925">
      <w:pPr>
        <w:pStyle w:val="Heading2"/>
      </w:pPr>
      <w:r>
        <w:t>Push an image to docker hub</w:t>
      </w:r>
    </w:p>
    <w:p w14:paraId="6CBFE33A" w14:textId="11BB43CB" w:rsidR="00AF7443" w:rsidRDefault="00AF7443" w:rsidP="00AF7443">
      <w:pPr>
        <w:ind w:firstLine="720"/>
        <w:rPr>
          <w:rFonts w:ascii="Courier New" w:hAnsi="Courier New" w:cs="Courier New"/>
        </w:rPr>
      </w:pPr>
    </w:p>
    <w:p w14:paraId="582472C6" w14:textId="34ECA417" w:rsidR="00D23547" w:rsidRDefault="00D23547" w:rsidP="00D23547">
      <w:pPr>
        <w:pStyle w:val="ListParagraph"/>
        <w:numPr>
          <w:ilvl w:val="0"/>
          <w:numId w:val="42"/>
        </w:numPr>
      </w:pPr>
      <w:r w:rsidRPr="00D23547">
        <w:t>Create an account on Docker hub</w:t>
      </w:r>
      <w:r>
        <w:t xml:space="preserve">. Go to </w:t>
      </w:r>
      <w:hyperlink r:id="rId45" w:history="1">
        <w:r w:rsidRPr="0011130E">
          <w:rPr>
            <w:rStyle w:val="Hyperlink"/>
          </w:rPr>
          <w:t>http://hub.docker.com</w:t>
        </w:r>
      </w:hyperlink>
      <w:r>
        <w:t xml:space="preserve"> and click on Sign up. Then follow the steps to create an account. Choose the Free option. When you receive the confirmation email, click on the link to verify your email address.</w:t>
      </w:r>
    </w:p>
    <w:p w14:paraId="254B98CD" w14:textId="77777777" w:rsidR="00D23547" w:rsidRPr="00D23547" w:rsidRDefault="00D23547" w:rsidP="00D23547">
      <w:pPr>
        <w:pStyle w:val="ListParagraph"/>
      </w:pPr>
    </w:p>
    <w:p w14:paraId="7A7E90FB" w14:textId="7D1209D1" w:rsidR="00D23547" w:rsidRDefault="00D23547" w:rsidP="00D23547">
      <w:pPr>
        <w:pStyle w:val="ListParagraph"/>
        <w:numPr>
          <w:ilvl w:val="0"/>
          <w:numId w:val="42"/>
        </w:numPr>
      </w:pPr>
      <w:r w:rsidRPr="00D23547">
        <w:t>Create an image and tag it with your accou</w:t>
      </w:r>
      <w:r>
        <w:t>n</w:t>
      </w:r>
      <w:r w:rsidRPr="00D23547">
        <w:t>t name</w:t>
      </w:r>
    </w:p>
    <w:p w14:paraId="380F8A51" w14:textId="473A14C6" w:rsidR="00D23547" w:rsidRDefault="00D23547" w:rsidP="00D23547">
      <w:pPr>
        <w:pStyle w:val="ListParagraph"/>
      </w:pPr>
    </w:p>
    <w:p w14:paraId="1A3BD77C" w14:textId="7AF0C8EF" w:rsidR="00D23547" w:rsidRDefault="00D23547" w:rsidP="00D23547">
      <w:pPr>
        <w:pStyle w:val="ListParagraph"/>
        <w:rPr>
          <w:rFonts w:ascii="Courier New" w:hAnsi="Courier New" w:cs="Courier New"/>
        </w:rPr>
      </w:pPr>
      <w:r w:rsidRPr="00D23547">
        <w:rPr>
          <w:rFonts w:ascii="Courier New" w:hAnsi="Courier New" w:cs="Courier New"/>
        </w:rPr>
        <w:t xml:space="preserve">docker </w:t>
      </w:r>
      <w:proofErr w:type="gramStart"/>
      <w:r w:rsidRPr="00D23547">
        <w:rPr>
          <w:rFonts w:ascii="Courier New" w:hAnsi="Courier New" w:cs="Courier New"/>
        </w:rPr>
        <w:t>build .</w:t>
      </w:r>
      <w:proofErr w:type="gramEnd"/>
      <w:r w:rsidRPr="00D23547">
        <w:rPr>
          <w:rFonts w:ascii="Courier New" w:hAnsi="Courier New" w:cs="Courier New"/>
        </w:rPr>
        <w:t xml:space="preserve"> -t </w:t>
      </w:r>
      <w:proofErr w:type="spellStart"/>
      <w:r w:rsidRPr="00D23547">
        <w:rPr>
          <w:rFonts w:ascii="Courier New" w:hAnsi="Courier New" w:cs="Courier New"/>
        </w:rPr>
        <w:t>thanaaghanem</w:t>
      </w:r>
      <w:proofErr w:type="spellEnd"/>
      <w:r w:rsidRPr="00D23547">
        <w:rPr>
          <w:rFonts w:ascii="Courier New" w:hAnsi="Courier New" w:cs="Courier New"/>
        </w:rPr>
        <w:t>/</w:t>
      </w:r>
      <w:proofErr w:type="spellStart"/>
      <w:r w:rsidRPr="00D23547">
        <w:rPr>
          <w:rFonts w:ascii="Courier New" w:hAnsi="Courier New" w:cs="Courier New"/>
        </w:rPr>
        <w:t>url</w:t>
      </w:r>
      <w:proofErr w:type="spellEnd"/>
      <w:r w:rsidRPr="00D23547">
        <w:rPr>
          <w:rFonts w:ascii="Courier New" w:hAnsi="Courier New" w:cs="Courier New"/>
        </w:rPr>
        <w:t>-</w:t>
      </w:r>
      <w:proofErr w:type="spellStart"/>
      <w:r w:rsidRPr="00D23547">
        <w:rPr>
          <w:rFonts w:ascii="Courier New" w:hAnsi="Courier New" w:cs="Courier New"/>
        </w:rPr>
        <w:t>shortner</w:t>
      </w:r>
      <w:proofErr w:type="spellEnd"/>
      <w:r w:rsidRPr="00D23547">
        <w:rPr>
          <w:rFonts w:ascii="Courier New" w:hAnsi="Courier New" w:cs="Courier New"/>
        </w:rPr>
        <w:t>-flask-app</w:t>
      </w:r>
    </w:p>
    <w:p w14:paraId="7998F64D" w14:textId="77777777" w:rsidR="00D23547" w:rsidRDefault="00D23547" w:rsidP="00D23547">
      <w:pPr>
        <w:pStyle w:val="ListParagraph"/>
      </w:pPr>
    </w:p>
    <w:p w14:paraId="0259811F" w14:textId="755FDC72" w:rsidR="00D23547" w:rsidRDefault="00D23547" w:rsidP="00D23547">
      <w:pPr>
        <w:pStyle w:val="ListParagraph"/>
        <w:numPr>
          <w:ilvl w:val="0"/>
          <w:numId w:val="42"/>
        </w:numPr>
      </w:pPr>
      <w:r>
        <w:t>Login to docker hub:</w:t>
      </w:r>
    </w:p>
    <w:p w14:paraId="2A6E3DB3" w14:textId="6241B8CB" w:rsidR="00D23547" w:rsidRDefault="00D23547" w:rsidP="00D23547">
      <w:pPr>
        <w:pStyle w:val="ListParagraph"/>
      </w:pPr>
    </w:p>
    <w:p w14:paraId="0E5B2981" w14:textId="3A29B419" w:rsidR="00D23547" w:rsidRDefault="00D23547" w:rsidP="00D23547">
      <w:pPr>
        <w:pStyle w:val="ListParagraph"/>
        <w:rPr>
          <w:rFonts w:ascii="Courier New" w:hAnsi="Courier New" w:cs="Courier New"/>
        </w:rPr>
      </w:pPr>
      <w:r w:rsidRPr="00D23547">
        <w:rPr>
          <w:rFonts w:ascii="Courier New" w:hAnsi="Courier New" w:cs="Courier New"/>
        </w:rPr>
        <w:t>docker login</w:t>
      </w:r>
    </w:p>
    <w:p w14:paraId="6CEEED7C" w14:textId="2519960D" w:rsidR="00D23547" w:rsidRDefault="00D23547" w:rsidP="00D23547">
      <w:pPr>
        <w:pStyle w:val="ListParagraph"/>
        <w:rPr>
          <w:rFonts w:ascii="Courier New" w:hAnsi="Courier New" w:cs="Courier New"/>
        </w:rPr>
      </w:pPr>
    </w:p>
    <w:p w14:paraId="36D658C5" w14:textId="692C74AC" w:rsidR="00224453" w:rsidRDefault="00D23547" w:rsidP="00224453">
      <w:pPr>
        <w:ind w:left="720"/>
      </w:pPr>
      <w:r>
        <w:lastRenderedPageBreak/>
        <w:t xml:space="preserve">Enter your </w:t>
      </w:r>
      <w:proofErr w:type="gramStart"/>
      <w:r>
        <w:t>user name</w:t>
      </w:r>
      <w:proofErr w:type="gramEnd"/>
      <w:r>
        <w:t xml:space="preserve"> and password. You should receive a message </w:t>
      </w:r>
      <w:proofErr w:type="gramStart"/>
      <w:r>
        <w:t>saying</w:t>
      </w:r>
      <w:proofErr w:type="gramEnd"/>
      <w:r>
        <w:t xml:space="preserve"> ‘Login Succe</w:t>
      </w:r>
      <w:r w:rsidR="00224453">
        <w:t>eded’.</w:t>
      </w:r>
    </w:p>
    <w:p w14:paraId="00A16FAB" w14:textId="4C45AD6A" w:rsidR="00D23547" w:rsidRDefault="00D23547" w:rsidP="00D23547">
      <w:pPr>
        <w:ind w:firstLine="720"/>
      </w:pPr>
    </w:p>
    <w:p w14:paraId="1D97E3B7" w14:textId="60B36BD3" w:rsidR="00D23547" w:rsidRDefault="00D23547" w:rsidP="00D23547">
      <w:pPr>
        <w:pStyle w:val="ListParagraph"/>
        <w:numPr>
          <w:ilvl w:val="0"/>
          <w:numId w:val="42"/>
        </w:numPr>
      </w:pPr>
      <w:r>
        <w:t>Push the image to your docker repository:</w:t>
      </w:r>
    </w:p>
    <w:p w14:paraId="3A8BE166" w14:textId="77777777" w:rsidR="00D23547" w:rsidRPr="00D23547" w:rsidRDefault="00D23547" w:rsidP="00D23547">
      <w:pPr>
        <w:pStyle w:val="ListParagraph"/>
      </w:pPr>
    </w:p>
    <w:p w14:paraId="13F164E4" w14:textId="2352E5E4" w:rsidR="00D23547" w:rsidRDefault="00D23547" w:rsidP="00D23547">
      <w:pPr>
        <w:pStyle w:val="ListParagraph"/>
        <w:rPr>
          <w:rFonts w:ascii="Courier New" w:hAnsi="Courier New" w:cs="Courier New"/>
        </w:rPr>
      </w:pPr>
      <w:r>
        <w:rPr>
          <w:rFonts w:ascii="Courier New" w:hAnsi="Courier New" w:cs="Courier New"/>
        </w:rPr>
        <w:t xml:space="preserve">docker push </w:t>
      </w:r>
      <w:proofErr w:type="spellStart"/>
      <w:r w:rsidRPr="00D23547">
        <w:rPr>
          <w:rFonts w:ascii="Courier New" w:hAnsi="Courier New" w:cs="Courier New"/>
        </w:rPr>
        <w:t>thanaaghanem</w:t>
      </w:r>
      <w:proofErr w:type="spellEnd"/>
      <w:r w:rsidRPr="00D23547">
        <w:rPr>
          <w:rFonts w:ascii="Courier New" w:hAnsi="Courier New" w:cs="Courier New"/>
        </w:rPr>
        <w:t>/</w:t>
      </w:r>
      <w:proofErr w:type="spellStart"/>
      <w:r w:rsidRPr="00D23547">
        <w:rPr>
          <w:rFonts w:ascii="Courier New" w:hAnsi="Courier New" w:cs="Courier New"/>
        </w:rPr>
        <w:t>url</w:t>
      </w:r>
      <w:proofErr w:type="spellEnd"/>
      <w:r w:rsidRPr="00D23547">
        <w:rPr>
          <w:rFonts w:ascii="Courier New" w:hAnsi="Courier New" w:cs="Courier New"/>
        </w:rPr>
        <w:t>-</w:t>
      </w:r>
      <w:proofErr w:type="spellStart"/>
      <w:r w:rsidRPr="00D23547">
        <w:rPr>
          <w:rFonts w:ascii="Courier New" w:hAnsi="Courier New" w:cs="Courier New"/>
        </w:rPr>
        <w:t>shortner</w:t>
      </w:r>
      <w:proofErr w:type="spellEnd"/>
      <w:r w:rsidRPr="00D23547">
        <w:rPr>
          <w:rFonts w:ascii="Courier New" w:hAnsi="Courier New" w:cs="Courier New"/>
        </w:rPr>
        <w:t>-flask-app</w:t>
      </w:r>
    </w:p>
    <w:p w14:paraId="3E4A1B85" w14:textId="3C0E7FEE" w:rsidR="00D23547" w:rsidRDefault="00D23547" w:rsidP="00D23547">
      <w:pPr>
        <w:pStyle w:val="ListParagraph"/>
        <w:rPr>
          <w:rFonts w:ascii="Courier New" w:hAnsi="Courier New" w:cs="Courier New"/>
        </w:rPr>
      </w:pPr>
    </w:p>
    <w:p w14:paraId="134E934C" w14:textId="31D09943" w:rsidR="00D23547" w:rsidRDefault="00224453" w:rsidP="00D23547">
      <w:pPr>
        <w:pStyle w:val="ListParagraph"/>
        <w:numPr>
          <w:ilvl w:val="0"/>
          <w:numId w:val="42"/>
        </w:numPr>
      </w:pPr>
      <w:r>
        <w:t xml:space="preserve">Wait until the </w:t>
      </w:r>
      <w:r w:rsidRPr="00224453">
        <w:rPr>
          <w:rFonts w:ascii="Courier New" w:hAnsi="Courier New" w:cs="Courier New"/>
        </w:rPr>
        <w:t>push</w:t>
      </w:r>
      <w:r>
        <w:t xml:space="preserve"> command is completed and then g</w:t>
      </w:r>
      <w:r w:rsidR="00D23547">
        <w:t xml:space="preserve">o to your account on docker hub </w:t>
      </w:r>
      <w:r>
        <w:t xml:space="preserve">and go to the ‘Repositories’ </w:t>
      </w:r>
      <w:proofErr w:type="spellStart"/>
      <w:r>
        <w:t>tabl</w:t>
      </w:r>
      <w:proofErr w:type="spellEnd"/>
      <w:r>
        <w:t xml:space="preserve"> </w:t>
      </w:r>
      <w:r w:rsidR="00D23547">
        <w:t>and make sure that the application is pushe</w:t>
      </w:r>
      <w:r>
        <w:t xml:space="preserve">d. </w:t>
      </w:r>
      <w:r w:rsidR="00D23547">
        <w:t>Note that the application is public because with a free account you can have only one private image.</w:t>
      </w:r>
    </w:p>
    <w:p w14:paraId="2A94628D" w14:textId="7C5A5D5A" w:rsidR="00224453" w:rsidRDefault="00224453" w:rsidP="00224453"/>
    <w:p w14:paraId="31BC4A18" w14:textId="1F735310" w:rsidR="00224453" w:rsidRDefault="00224453" w:rsidP="00224453"/>
    <w:p w14:paraId="26464636" w14:textId="22C06F91" w:rsidR="00224453" w:rsidRDefault="00224453" w:rsidP="00224453">
      <w:r>
        <w:rPr>
          <w:noProof/>
        </w:rPr>
        <w:drawing>
          <wp:inline distT="0" distB="0" distL="0" distR="0" wp14:anchorId="4B84D3E2" wp14:editId="0ADF02CA">
            <wp:extent cx="6071870" cy="1097280"/>
            <wp:effectExtent l="0" t="0" r="0" b="0"/>
            <wp:docPr id="43" name="Picture 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eam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071870" cy="1097280"/>
                    </a:xfrm>
                    <a:prstGeom prst="rect">
                      <a:avLst/>
                    </a:prstGeom>
                  </pic:spPr>
                </pic:pic>
              </a:graphicData>
            </a:graphic>
          </wp:inline>
        </w:drawing>
      </w:r>
    </w:p>
    <w:p w14:paraId="31645657" w14:textId="77777777" w:rsidR="00224453" w:rsidRDefault="00224453" w:rsidP="00224453"/>
    <w:p w14:paraId="081F19B5" w14:textId="275CFBA8" w:rsidR="00224453" w:rsidRDefault="00224453" w:rsidP="00224453">
      <w:r>
        <w:t>Given the following Docker file</w:t>
      </w:r>
    </w:p>
    <w:p w14:paraId="352F3127" w14:textId="6E7D65D4" w:rsidR="00224453" w:rsidRDefault="00224453" w:rsidP="00224453"/>
    <w:p w14:paraId="0E16FC82" w14:textId="77777777" w:rsidR="00224453" w:rsidRDefault="00224453" w:rsidP="00224453">
      <w:r>
        <w:t xml:space="preserve">$ cat </w:t>
      </w:r>
      <w:proofErr w:type="spellStart"/>
      <w:r>
        <w:t>Dockerfile</w:t>
      </w:r>
      <w:proofErr w:type="spellEnd"/>
      <w:r>
        <w:t xml:space="preserve"> </w:t>
      </w:r>
    </w:p>
    <w:p w14:paraId="22E1BAC8" w14:textId="77777777" w:rsidR="00224453" w:rsidRDefault="00224453" w:rsidP="00224453">
      <w:r>
        <w:t>FROM python:3.6</w:t>
      </w:r>
    </w:p>
    <w:p w14:paraId="48C73CEF" w14:textId="77777777" w:rsidR="00224453" w:rsidRDefault="00224453" w:rsidP="00224453"/>
    <w:p w14:paraId="1E797218" w14:textId="77777777" w:rsidR="00224453" w:rsidRDefault="00224453" w:rsidP="00224453">
      <w:r>
        <w:t>RUN pip install flask</w:t>
      </w:r>
    </w:p>
    <w:p w14:paraId="341AD152" w14:textId="77777777" w:rsidR="00224453" w:rsidRDefault="00224453" w:rsidP="00224453"/>
    <w:p w14:paraId="03DCFF06" w14:textId="77777777" w:rsidR="00224453" w:rsidRDefault="00224453" w:rsidP="00224453">
      <w:proofErr w:type="gramStart"/>
      <w:r>
        <w:t>COPY .</w:t>
      </w:r>
      <w:proofErr w:type="gramEnd"/>
      <w:r>
        <w:t xml:space="preserve"> /opt/</w:t>
      </w:r>
    </w:p>
    <w:p w14:paraId="5030408D" w14:textId="77777777" w:rsidR="00224453" w:rsidRDefault="00224453" w:rsidP="00224453"/>
    <w:p w14:paraId="662943FA" w14:textId="77777777" w:rsidR="00224453" w:rsidRDefault="00224453" w:rsidP="00224453">
      <w:r>
        <w:t>EXPOSE 8080</w:t>
      </w:r>
    </w:p>
    <w:p w14:paraId="5821B718" w14:textId="77777777" w:rsidR="00224453" w:rsidRDefault="00224453" w:rsidP="00224453"/>
    <w:p w14:paraId="2079F56D" w14:textId="77777777" w:rsidR="00224453" w:rsidRDefault="00224453" w:rsidP="00224453">
      <w:r>
        <w:t>WORKDIR /opt</w:t>
      </w:r>
    </w:p>
    <w:p w14:paraId="01C92B0C" w14:textId="77777777" w:rsidR="00224453" w:rsidRDefault="00224453" w:rsidP="00224453"/>
    <w:p w14:paraId="5BB86CDA" w14:textId="15507CB0" w:rsidR="00224453" w:rsidRDefault="00224453" w:rsidP="00224453">
      <w:r>
        <w:t>ENTRYPOINT ["python", "app.py"]</w:t>
      </w:r>
    </w:p>
    <w:p w14:paraId="4BCC3631" w14:textId="7447CFDD" w:rsidR="00224453" w:rsidRDefault="00224453" w:rsidP="00224453"/>
    <w:p w14:paraId="745605AD" w14:textId="5C23ED0E" w:rsidR="006C14B6" w:rsidRPr="006C14B6" w:rsidRDefault="006C14B6" w:rsidP="00224453">
      <w:pPr>
        <w:pStyle w:val="ListParagraph"/>
        <w:numPr>
          <w:ilvl w:val="0"/>
          <w:numId w:val="43"/>
        </w:numPr>
        <w:rPr>
          <w:rFonts w:asciiTheme="minorHAnsi" w:hAnsiTheme="minorHAnsi" w:cstheme="minorBidi"/>
          <w:color w:val="000000" w:themeColor="text1"/>
          <w:highlight w:val="yellow"/>
        </w:rPr>
      </w:pPr>
      <w:r>
        <w:rPr>
          <w:rFonts w:asciiTheme="minorHAnsi" w:hAnsiTheme="minorHAnsi" w:cstheme="minorBidi"/>
          <w:color w:val="000000" w:themeColor="text1"/>
        </w:rPr>
        <w:t xml:space="preserve">Where </w:t>
      </w:r>
      <w:proofErr w:type="gramStart"/>
      <w:r>
        <w:rPr>
          <w:rFonts w:asciiTheme="minorHAnsi" w:hAnsiTheme="minorHAnsi" w:cstheme="minorBidi"/>
          <w:color w:val="000000" w:themeColor="text1"/>
        </w:rPr>
        <w:t>the application code is</w:t>
      </w:r>
      <w:proofErr w:type="gramEnd"/>
      <w:r>
        <w:rPr>
          <w:rFonts w:asciiTheme="minorHAnsi" w:hAnsiTheme="minorHAnsi" w:cstheme="minorBidi"/>
          <w:color w:val="000000" w:themeColor="text1"/>
        </w:rPr>
        <w:t xml:space="preserve"> copied inside the container? </w:t>
      </w:r>
      <w:r w:rsidRPr="006C14B6">
        <w:rPr>
          <w:rFonts w:asciiTheme="minorHAnsi" w:hAnsiTheme="minorHAnsi" w:cstheme="minorBidi"/>
          <w:color w:val="000000" w:themeColor="text1"/>
          <w:highlight w:val="yellow"/>
        </w:rPr>
        <w:t>/</w:t>
      </w:r>
      <w:proofErr w:type="gramStart"/>
      <w:r w:rsidRPr="006C14B6">
        <w:rPr>
          <w:rFonts w:asciiTheme="minorHAnsi" w:hAnsiTheme="minorHAnsi" w:cstheme="minorBidi"/>
          <w:color w:val="000000" w:themeColor="text1"/>
          <w:highlight w:val="yellow"/>
        </w:rPr>
        <w:t>opt</w:t>
      </w:r>
      <w:proofErr w:type="gramEnd"/>
    </w:p>
    <w:p w14:paraId="69787264" w14:textId="5F295000" w:rsidR="00224453" w:rsidRPr="00224453" w:rsidRDefault="00224453" w:rsidP="00224453">
      <w:pPr>
        <w:pStyle w:val="ListParagraph"/>
        <w:numPr>
          <w:ilvl w:val="0"/>
          <w:numId w:val="43"/>
        </w:numPr>
        <w:rPr>
          <w:rFonts w:asciiTheme="minorHAnsi" w:hAnsiTheme="minorHAnsi" w:cstheme="minorBidi"/>
          <w:color w:val="000000" w:themeColor="text1"/>
        </w:rPr>
      </w:pPr>
      <w:r w:rsidRPr="00224453">
        <w:rPr>
          <w:rFonts w:ascii="Arial" w:hAnsi="Arial" w:cs="Arial"/>
          <w:color w:val="656B7A"/>
          <w:shd w:val="clear" w:color="auto" w:fill="FFFFFF"/>
        </w:rPr>
        <w:t xml:space="preserve">a container is created using the image built with this </w:t>
      </w:r>
      <w:proofErr w:type="spellStart"/>
      <w:r w:rsidRPr="00224453">
        <w:rPr>
          <w:rFonts w:ascii="Arial" w:hAnsi="Arial" w:cs="Arial"/>
          <w:color w:val="656B7A"/>
          <w:shd w:val="clear" w:color="auto" w:fill="FFFFFF"/>
        </w:rPr>
        <w:t>Dockerfile</w:t>
      </w:r>
      <w:proofErr w:type="spellEnd"/>
      <w:r w:rsidRPr="00224453">
        <w:rPr>
          <w:rFonts w:ascii="Arial" w:hAnsi="Arial" w:cs="Arial"/>
          <w:color w:val="656B7A"/>
          <w:shd w:val="clear" w:color="auto" w:fill="FFFFFF"/>
        </w:rPr>
        <w:t>, what is the command used to </w:t>
      </w:r>
      <w:r w:rsidRPr="00224453">
        <w:rPr>
          <w:rStyle w:val="HTMLCode"/>
          <w:rFonts w:ascii="Consolas" w:eastAsiaTheme="minorEastAsia" w:hAnsi="Consolas" w:cs="Consolas"/>
          <w:color w:val="000000"/>
          <w:sz w:val="24"/>
          <w:bdr w:val="none" w:sz="0" w:space="0" w:color="auto" w:frame="1"/>
          <w:shd w:val="clear" w:color="auto" w:fill="FFEFFC"/>
        </w:rPr>
        <w:t>RUN</w:t>
      </w:r>
      <w:r w:rsidRPr="00224453">
        <w:rPr>
          <w:rFonts w:ascii="Arial" w:hAnsi="Arial" w:cs="Arial"/>
          <w:color w:val="656B7A"/>
          <w:shd w:val="clear" w:color="auto" w:fill="FFFFFF"/>
        </w:rPr>
        <w:t> the application inside it.</w:t>
      </w:r>
      <w:r w:rsidR="006C14B6">
        <w:rPr>
          <w:rFonts w:ascii="Arial" w:hAnsi="Arial" w:cs="Arial"/>
          <w:color w:val="656B7A"/>
          <w:shd w:val="clear" w:color="auto" w:fill="FFFFFF"/>
        </w:rPr>
        <w:t xml:space="preserve"> </w:t>
      </w:r>
      <w:r w:rsidR="006C14B6" w:rsidRPr="006C14B6">
        <w:rPr>
          <w:rFonts w:ascii="Arial" w:hAnsi="Arial" w:cs="Arial"/>
          <w:color w:val="656B7A"/>
          <w:highlight w:val="yellow"/>
          <w:shd w:val="clear" w:color="auto" w:fill="FFFFFF"/>
        </w:rPr>
        <w:t>python app.py</w:t>
      </w:r>
    </w:p>
    <w:p w14:paraId="45536395" w14:textId="5672737F" w:rsidR="00224453" w:rsidRPr="006C14B6" w:rsidRDefault="00224453" w:rsidP="00224453">
      <w:pPr>
        <w:pStyle w:val="ListParagraph"/>
        <w:numPr>
          <w:ilvl w:val="0"/>
          <w:numId w:val="43"/>
        </w:numPr>
        <w:rPr>
          <w:highlight w:val="yellow"/>
        </w:rPr>
      </w:pPr>
      <w:r w:rsidRPr="00224453">
        <w:rPr>
          <w:rFonts w:ascii="Arial" w:hAnsi="Arial" w:cs="Arial"/>
          <w:color w:val="656B7A"/>
          <w:shd w:val="clear" w:color="auto" w:fill="FFFFFF"/>
        </w:rPr>
        <w:t>What </w:t>
      </w:r>
      <w:r w:rsidRPr="00224453">
        <w:rPr>
          <w:rStyle w:val="HTMLCode"/>
          <w:rFonts w:ascii="Consolas" w:eastAsiaTheme="minorEastAsia" w:hAnsi="Consolas" w:cs="Consolas"/>
          <w:color w:val="000000"/>
          <w:sz w:val="24"/>
          <w:bdr w:val="none" w:sz="0" w:space="0" w:color="auto" w:frame="1"/>
          <w:shd w:val="clear" w:color="auto" w:fill="FFEFFC"/>
        </w:rPr>
        <w:t>port</w:t>
      </w:r>
      <w:r w:rsidRPr="00224453">
        <w:rPr>
          <w:rFonts w:ascii="Arial" w:hAnsi="Arial" w:cs="Arial"/>
          <w:color w:val="656B7A"/>
          <w:shd w:val="clear" w:color="auto" w:fill="FFFFFF"/>
        </w:rPr>
        <w:t> is the web application run within the container?</w:t>
      </w:r>
      <w:r w:rsidR="006C14B6">
        <w:rPr>
          <w:rFonts w:ascii="Arial" w:hAnsi="Arial" w:cs="Arial"/>
          <w:color w:val="656B7A"/>
          <w:shd w:val="clear" w:color="auto" w:fill="FFFFFF"/>
        </w:rPr>
        <w:t xml:space="preserve"> </w:t>
      </w:r>
      <w:r w:rsidR="006C14B6" w:rsidRPr="006C14B6">
        <w:rPr>
          <w:rFonts w:ascii="Arial" w:hAnsi="Arial" w:cs="Arial"/>
          <w:color w:val="656B7A"/>
          <w:highlight w:val="yellow"/>
          <w:shd w:val="clear" w:color="auto" w:fill="FFFFFF"/>
        </w:rPr>
        <w:t>8080</w:t>
      </w:r>
    </w:p>
    <w:p w14:paraId="7B4A5A0E" w14:textId="6024EFA2" w:rsidR="00224453" w:rsidRPr="00224453" w:rsidRDefault="00224453" w:rsidP="00224453">
      <w:pPr>
        <w:pStyle w:val="ListParagraph"/>
        <w:numPr>
          <w:ilvl w:val="0"/>
          <w:numId w:val="43"/>
        </w:numPr>
        <w:rPr>
          <w:highlight w:val="yellow"/>
        </w:rPr>
      </w:pPr>
      <w:r w:rsidRPr="00224453">
        <w:rPr>
          <w:rFonts w:ascii="Arial" w:hAnsi="Arial" w:cs="Arial"/>
          <w:color w:val="656B7A"/>
          <w:shd w:val="clear" w:color="auto" w:fill="FFFFFF"/>
        </w:rPr>
        <w:t xml:space="preserve">Build a docker image using the </w:t>
      </w:r>
      <w:proofErr w:type="spellStart"/>
      <w:r w:rsidRPr="00224453">
        <w:rPr>
          <w:rFonts w:ascii="Arial" w:hAnsi="Arial" w:cs="Arial"/>
          <w:color w:val="656B7A"/>
          <w:shd w:val="clear" w:color="auto" w:fill="FFFFFF"/>
        </w:rPr>
        <w:t>Dockerfile</w:t>
      </w:r>
      <w:proofErr w:type="spellEnd"/>
      <w:r w:rsidRPr="00224453">
        <w:rPr>
          <w:rFonts w:ascii="Arial" w:hAnsi="Arial" w:cs="Arial"/>
          <w:color w:val="656B7A"/>
          <w:shd w:val="clear" w:color="auto" w:fill="FFFFFF"/>
        </w:rPr>
        <w:t xml:space="preserve"> and name it </w:t>
      </w:r>
      <w:r w:rsidRPr="00224453">
        <w:rPr>
          <w:rStyle w:val="HTMLCode"/>
          <w:rFonts w:ascii="Consolas" w:eastAsiaTheme="minorEastAsia" w:hAnsi="Consolas" w:cs="Consolas"/>
          <w:color w:val="000000"/>
          <w:sz w:val="24"/>
          <w:bdr w:val="none" w:sz="0" w:space="0" w:color="auto" w:frame="1"/>
          <w:shd w:val="clear" w:color="auto" w:fill="FFEFFC"/>
        </w:rPr>
        <w:t>webapp-color</w:t>
      </w:r>
      <w:r w:rsidRPr="00224453">
        <w:rPr>
          <w:rFonts w:ascii="Arial" w:hAnsi="Arial" w:cs="Arial"/>
          <w:color w:val="656B7A"/>
          <w:shd w:val="clear" w:color="auto" w:fill="FFFFFF"/>
        </w:rPr>
        <w:t>. No tag to be specified.</w:t>
      </w:r>
      <w:r>
        <w:rPr>
          <w:rFonts w:ascii="Arial" w:hAnsi="Arial" w:cs="Arial"/>
          <w:color w:val="656B7A"/>
          <w:shd w:val="clear" w:color="auto" w:fill="FFFFFF"/>
        </w:rPr>
        <w:t xml:space="preserve"> </w:t>
      </w:r>
      <w:r w:rsidRPr="00224453">
        <w:rPr>
          <w:rFonts w:ascii="Arial" w:hAnsi="Arial" w:cs="Arial"/>
          <w:color w:val="656B7A"/>
          <w:highlight w:val="yellow"/>
          <w:shd w:val="clear" w:color="auto" w:fill="FFFFFF"/>
        </w:rPr>
        <w:t xml:space="preserve">docker </w:t>
      </w:r>
      <w:proofErr w:type="gramStart"/>
      <w:r w:rsidRPr="00224453">
        <w:rPr>
          <w:rFonts w:ascii="Arial" w:hAnsi="Arial" w:cs="Arial"/>
          <w:color w:val="656B7A"/>
          <w:highlight w:val="yellow"/>
          <w:shd w:val="clear" w:color="auto" w:fill="FFFFFF"/>
        </w:rPr>
        <w:t>build .</w:t>
      </w:r>
      <w:proofErr w:type="gramEnd"/>
      <w:r>
        <w:rPr>
          <w:rFonts w:ascii="Arial" w:hAnsi="Arial" w:cs="Arial"/>
          <w:color w:val="656B7A"/>
          <w:highlight w:val="yellow"/>
          <w:shd w:val="clear" w:color="auto" w:fill="FFFFFF"/>
        </w:rPr>
        <w:t xml:space="preserve"> -</w:t>
      </w:r>
      <w:r w:rsidR="006C14B6">
        <w:rPr>
          <w:rFonts w:ascii="Arial" w:hAnsi="Arial" w:cs="Arial"/>
          <w:color w:val="656B7A"/>
          <w:highlight w:val="yellow"/>
          <w:shd w:val="clear" w:color="auto" w:fill="FFFFFF"/>
        </w:rPr>
        <w:t>t</w:t>
      </w:r>
      <w:r>
        <w:rPr>
          <w:rFonts w:ascii="Arial" w:hAnsi="Arial" w:cs="Arial"/>
          <w:color w:val="656B7A"/>
          <w:highlight w:val="yellow"/>
          <w:shd w:val="clear" w:color="auto" w:fill="FFFFFF"/>
        </w:rPr>
        <w:t xml:space="preserve"> webapp-color</w:t>
      </w:r>
    </w:p>
    <w:p w14:paraId="12E9FE70" w14:textId="3C614417" w:rsidR="00224453" w:rsidRDefault="00224453" w:rsidP="00224453">
      <w:pPr>
        <w:pStyle w:val="ListParagraph"/>
        <w:numPr>
          <w:ilvl w:val="0"/>
          <w:numId w:val="43"/>
        </w:numPr>
      </w:pPr>
      <w:r w:rsidRPr="00224453">
        <w:rPr>
          <w:rFonts w:ascii="Arial" w:hAnsi="Arial" w:cs="Arial"/>
          <w:color w:val="656B7A"/>
          <w:shd w:val="clear" w:color="auto" w:fill="FFFFFF"/>
        </w:rPr>
        <w:t>Run an instance of the image </w:t>
      </w:r>
      <w:r w:rsidRPr="00224453">
        <w:rPr>
          <w:rStyle w:val="HTMLCode"/>
          <w:rFonts w:ascii="Consolas" w:eastAsiaTheme="minorEastAsia" w:hAnsi="Consolas" w:cs="Consolas"/>
          <w:color w:val="000000"/>
          <w:sz w:val="24"/>
          <w:bdr w:val="none" w:sz="0" w:space="0" w:color="auto" w:frame="1"/>
          <w:shd w:val="clear" w:color="auto" w:fill="FFEFFC"/>
        </w:rPr>
        <w:t>webapp-color</w:t>
      </w:r>
      <w:r w:rsidRPr="00224453">
        <w:rPr>
          <w:rFonts w:ascii="Arial" w:hAnsi="Arial" w:cs="Arial"/>
          <w:color w:val="656B7A"/>
          <w:shd w:val="clear" w:color="auto" w:fill="FFFFFF"/>
        </w:rPr>
        <w:t> and publish port </w:t>
      </w:r>
      <w:r w:rsidRPr="00224453">
        <w:rPr>
          <w:rStyle w:val="HTMLCode"/>
          <w:rFonts w:ascii="Consolas" w:eastAsiaTheme="minorEastAsia" w:hAnsi="Consolas" w:cs="Consolas"/>
          <w:color w:val="000000"/>
          <w:sz w:val="24"/>
          <w:bdr w:val="none" w:sz="0" w:space="0" w:color="auto" w:frame="1"/>
          <w:shd w:val="clear" w:color="auto" w:fill="FFEFFC"/>
        </w:rPr>
        <w:t>8080</w:t>
      </w:r>
      <w:r w:rsidRPr="00224453">
        <w:rPr>
          <w:rFonts w:ascii="Arial" w:hAnsi="Arial" w:cs="Arial"/>
          <w:color w:val="656B7A"/>
          <w:shd w:val="clear" w:color="auto" w:fill="FFFFFF"/>
        </w:rPr>
        <w:t> on the container to </w:t>
      </w:r>
      <w:r w:rsidRPr="00224453">
        <w:rPr>
          <w:rStyle w:val="HTMLCode"/>
          <w:rFonts w:ascii="Consolas" w:eastAsiaTheme="minorEastAsia" w:hAnsi="Consolas" w:cs="Consolas"/>
          <w:color w:val="000000"/>
          <w:sz w:val="24"/>
          <w:bdr w:val="none" w:sz="0" w:space="0" w:color="auto" w:frame="1"/>
          <w:shd w:val="clear" w:color="auto" w:fill="FFEFFC"/>
        </w:rPr>
        <w:t>8282</w:t>
      </w:r>
      <w:r w:rsidRPr="00224453">
        <w:rPr>
          <w:rFonts w:ascii="Arial" w:hAnsi="Arial" w:cs="Arial"/>
          <w:color w:val="656B7A"/>
          <w:shd w:val="clear" w:color="auto" w:fill="FFFFFF"/>
        </w:rPr>
        <w:t> on the host.</w:t>
      </w:r>
      <w:r>
        <w:rPr>
          <w:rFonts w:ascii="Arial" w:hAnsi="Arial" w:cs="Arial"/>
          <w:color w:val="656B7A"/>
          <w:shd w:val="clear" w:color="auto" w:fill="FFFFFF"/>
        </w:rPr>
        <w:t xml:space="preserve"> </w:t>
      </w:r>
      <w:r w:rsidRPr="00224453">
        <w:rPr>
          <w:rFonts w:ascii="Arial" w:hAnsi="Arial" w:cs="Arial"/>
          <w:color w:val="656B7A"/>
          <w:highlight w:val="yellow"/>
          <w:shd w:val="clear" w:color="auto" w:fill="FFFFFF"/>
        </w:rPr>
        <w:t>docker run -p 8282:8080 webapp-color</w:t>
      </w:r>
    </w:p>
    <w:p w14:paraId="37143E06" w14:textId="5A68BE76" w:rsidR="00224453" w:rsidRPr="00224453" w:rsidRDefault="00224453" w:rsidP="00224453">
      <w:pPr>
        <w:pStyle w:val="NormalWeb"/>
        <w:numPr>
          <w:ilvl w:val="0"/>
          <w:numId w:val="43"/>
        </w:numPr>
        <w:spacing w:before="0" w:beforeAutospacing="0" w:after="0" w:afterAutospacing="0"/>
        <w:rPr>
          <w:highlight w:val="yellow"/>
        </w:rPr>
      </w:pPr>
      <w:r>
        <w:t>What is the base Operating System used by the </w:t>
      </w:r>
      <w:r>
        <w:rPr>
          <w:rStyle w:val="HTMLCode"/>
          <w:rFonts w:ascii="Consolas" w:eastAsiaTheme="majorEastAsia" w:hAnsi="Consolas" w:cs="Consolas"/>
          <w:color w:val="000000"/>
          <w:sz w:val="24"/>
          <w:szCs w:val="24"/>
          <w:bdr w:val="none" w:sz="0" w:space="0" w:color="auto" w:frame="1"/>
          <w:shd w:val="clear" w:color="auto" w:fill="FFEFFC"/>
        </w:rPr>
        <w:t>python:3.6</w:t>
      </w:r>
      <w:r>
        <w:t xml:space="preserve"> image? If required, run an instance of the image to figure it out. </w:t>
      </w:r>
      <w:r w:rsidRPr="00224453">
        <w:rPr>
          <w:highlight w:val="yellow"/>
        </w:rPr>
        <w:t>docker run -it python:3.6 bash</w:t>
      </w:r>
      <w:r>
        <w:t xml:space="preserve"> </w:t>
      </w:r>
      <w:r w:rsidRPr="00224453">
        <w:rPr>
          <w:highlight w:val="yellow"/>
        </w:rPr>
        <w:t>cat /</w:t>
      </w:r>
      <w:proofErr w:type="spellStart"/>
      <w:r w:rsidRPr="00224453">
        <w:rPr>
          <w:highlight w:val="yellow"/>
        </w:rPr>
        <w:t>etc</w:t>
      </w:r>
      <w:proofErr w:type="spellEnd"/>
      <w:r w:rsidRPr="00224453">
        <w:rPr>
          <w:highlight w:val="yellow"/>
        </w:rPr>
        <w:t>/*release*</w:t>
      </w:r>
    </w:p>
    <w:p w14:paraId="1E9C420D" w14:textId="5172BAF9" w:rsidR="00224453" w:rsidRPr="00224453" w:rsidRDefault="00224453" w:rsidP="00224453">
      <w:pPr>
        <w:pStyle w:val="ListParagraph"/>
        <w:shd w:val="clear" w:color="auto" w:fill="FFFFFF"/>
        <w:spacing w:before="300"/>
        <w:rPr>
          <w:rFonts w:ascii="Arial" w:hAnsi="Arial" w:cs="Arial"/>
          <w:color w:val="656B7A"/>
        </w:rPr>
      </w:pPr>
      <w:proofErr w:type="spellStart"/>
      <w:r>
        <w:rPr>
          <w:rFonts w:ascii="Arial" w:hAnsi="Arial" w:cs="Arial"/>
          <w:color w:val="656B7A"/>
        </w:rPr>
        <w:t>rhel</w:t>
      </w:r>
      <w:proofErr w:type="spellEnd"/>
      <w:r>
        <w:rPr>
          <w:rFonts w:ascii="Arial" w:hAnsi="Arial" w:cs="Arial"/>
          <w:color w:val="656B7A"/>
        </w:rPr>
        <w:t>/</w:t>
      </w:r>
      <w:proofErr w:type="spellStart"/>
      <w:r w:rsidRPr="00224453">
        <w:rPr>
          <w:rFonts w:ascii="Arial" w:hAnsi="Arial" w:cs="Arial"/>
          <w:color w:val="656B7A"/>
          <w:highlight w:val="yellow"/>
        </w:rPr>
        <w:t>debian</w:t>
      </w:r>
      <w:proofErr w:type="spellEnd"/>
      <w:r>
        <w:rPr>
          <w:rFonts w:ascii="Arial" w:hAnsi="Arial" w:cs="Arial"/>
          <w:color w:val="656B7A"/>
        </w:rPr>
        <w:t>/ubuntu/centos</w:t>
      </w:r>
    </w:p>
    <w:p w14:paraId="186840AD" w14:textId="2335A4EF" w:rsidR="00224453" w:rsidRDefault="00224453" w:rsidP="00224453">
      <w:pPr>
        <w:pStyle w:val="ListParagraph"/>
        <w:numPr>
          <w:ilvl w:val="0"/>
          <w:numId w:val="43"/>
        </w:numPr>
      </w:pPr>
      <w:r w:rsidRPr="00224453">
        <w:rPr>
          <w:rFonts w:ascii="Arial" w:hAnsi="Arial" w:cs="Arial"/>
          <w:color w:val="656B7A"/>
          <w:shd w:val="clear" w:color="auto" w:fill="FFFFFF"/>
        </w:rPr>
        <w:t>What is the approximate size of the </w:t>
      </w:r>
      <w:r w:rsidRPr="00224453">
        <w:rPr>
          <w:rStyle w:val="HTMLCode"/>
          <w:rFonts w:ascii="Consolas" w:eastAsiaTheme="minorEastAsia" w:hAnsi="Consolas" w:cs="Consolas"/>
          <w:color w:val="000000"/>
          <w:sz w:val="24"/>
          <w:bdr w:val="none" w:sz="0" w:space="0" w:color="auto" w:frame="1"/>
          <w:shd w:val="clear" w:color="auto" w:fill="FFEFFC"/>
        </w:rPr>
        <w:t>webapp-color</w:t>
      </w:r>
      <w:r w:rsidRPr="00224453">
        <w:rPr>
          <w:rFonts w:ascii="Arial" w:hAnsi="Arial" w:cs="Arial"/>
          <w:color w:val="656B7A"/>
          <w:shd w:val="clear" w:color="auto" w:fill="FFFFFF"/>
        </w:rPr>
        <w:t> image?</w:t>
      </w:r>
      <w:r>
        <w:rPr>
          <w:rFonts w:ascii="Arial" w:hAnsi="Arial" w:cs="Arial"/>
          <w:color w:val="656B7A"/>
          <w:shd w:val="clear" w:color="auto" w:fill="FFFFFF"/>
        </w:rPr>
        <w:t xml:space="preserve"> docker images</w:t>
      </w:r>
    </w:p>
    <w:p w14:paraId="12AC75D3" w14:textId="6C4E4CC6" w:rsidR="00224453" w:rsidRDefault="00224453" w:rsidP="00224453">
      <w:pPr>
        <w:pStyle w:val="NormalWeb"/>
        <w:numPr>
          <w:ilvl w:val="0"/>
          <w:numId w:val="43"/>
        </w:numPr>
        <w:spacing w:before="0" w:beforeAutospacing="0" w:after="0" w:afterAutospacing="0"/>
      </w:pPr>
      <w:r>
        <w:lastRenderedPageBreak/>
        <w:t xml:space="preserve">Build a new smaller docker image by modifying the same </w:t>
      </w:r>
      <w:proofErr w:type="spellStart"/>
      <w:r>
        <w:t>Dockerfile</w:t>
      </w:r>
      <w:proofErr w:type="spellEnd"/>
      <w:r>
        <w:t xml:space="preserve"> and name it </w:t>
      </w:r>
      <w:r>
        <w:rPr>
          <w:rStyle w:val="HTMLCode"/>
          <w:rFonts w:ascii="Consolas" w:eastAsiaTheme="majorEastAsia" w:hAnsi="Consolas" w:cs="Consolas"/>
          <w:color w:val="000000"/>
          <w:sz w:val="24"/>
          <w:szCs w:val="24"/>
          <w:bdr w:val="none" w:sz="0" w:space="0" w:color="auto" w:frame="1"/>
          <w:shd w:val="clear" w:color="auto" w:fill="FFEFFC"/>
        </w:rPr>
        <w:t>webapp-color</w:t>
      </w:r>
      <w:r>
        <w:t> and tag it </w:t>
      </w:r>
      <w:r>
        <w:rPr>
          <w:rStyle w:val="HTMLCode"/>
          <w:rFonts w:ascii="Consolas" w:eastAsiaTheme="majorEastAsia" w:hAnsi="Consolas" w:cs="Consolas"/>
          <w:color w:val="000000"/>
          <w:sz w:val="24"/>
          <w:szCs w:val="24"/>
          <w:bdr w:val="none" w:sz="0" w:space="0" w:color="auto" w:frame="1"/>
          <w:shd w:val="clear" w:color="auto" w:fill="FFEFFC"/>
        </w:rPr>
        <w:t>lite</w:t>
      </w:r>
      <w:r>
        <w:t>. Hint: Find a smaller base image for </w:t>
      </w:r>
      <w:r w:rsidRPr="00224453">
        <w:rPr>
          <w:rStyle w:val="HTMLCode"/>
          <w:rFonts w:ascii="Consolas" w:eastAsiaTheme="majorEastAsia" w:hAnsi="Consolas" w:cs="Consolas"/>
          <w:color w:val="000000"/>
          <w:sz w:val="24"/>
          <w:szCs w:val="24"/>
          <w:bdr w:val="none" w:sz="0" w:space="0" w:color="auto" w:frame="1"/>
          <w:shd w:val="clear" w:color="auto" w:fill="FFEFFC"/>
        </w:rPr>
        <w:t>python:3.6</w:t>
      </w:r>
      <w:r>
        <w:t>. Make sure the final image is less than </w:t>
      </w:r>
      <w:r w:rsidRPr="00224453">
        <w:rPr>
          <w:rStyle w:val="HTMLCode"/>
          <w:rFonts w:ascii="Consolas" w:eastAsiaTheme="majorEastAsia" w:hAnsi="Consolas" w:cs="Consolas"/>
          <w:color w:val="000000"/>
          <w:sz w:val="24"/>
          <w:szCs w:val="24"/>
          <w:bdr w:val="none" w:sz="0" w:space="0" w:color="auto" w:frame="1"/>
          <w:shd w:val="clear" w:color="auto" w:fill="FFEFFC"/>
        </w:rPr>
        <w:t>150MB</w:t>
      </w:r>
      <w:r>
        <w:t>.</w:t>
      </w:r>
    </w:p>
    <w:p w14:paraId="032EA9A6" w14:textId="5DD61C73" w:rsidR="00224453" w:rsidRDefault="00224453" w:rsidP="00C33AB8">
      <w:pPr>
        <w:ind w:left="360"/>
      </w:pPr>
    </w:p>
    <w:p w14:paraId="7A0E44AF" w14:textId="106DF6C5" w:rsidR="00C33AB8" w:rsidRDefault="00C33AB8" w:rsidP="00C33AB8">
      <w:pPr>
        <w:ind w:left="360"/>
      </w:pPr>
    </w:p>
    <w:p w14:paraId="4E9B1D6D" w14:textId="77777777" w:rsidR="00A1218A" w:rsidRPr="00A1218A" w:rsidRDefault="00A1218A" w:rsidP="00A1218A"/>
    <w:p w14:paraId="35F5B55E" w14:textId="0B70E3E7" w:rsidR="00224453" w:rsidRPr="00A1218A" w:rsidRDefault="00224453" w:rsidP="00E22925">
      <w:pPr>
        <w:pStyle w:val="Heading2"/>
      </w:pPr>
      <w:r w:rsidRPr="00A1218A">
        <w:t>Running your container on Google Cloud</w:t>
      </w:r>
    </w:p>
    <w:p w14:paraId="610213D2" w14:textId="27BF5AB3" w:rsidR="00224453" w:rsidRDefault="00224453" w:rsidP="00224453">
      <w:pPr>
        <w:rPr>
          <w:lang w:eastAsia="ja-JP"/>
        </w:rPr>
      </w:pPr>
    </w:p>
    <w:p w14:paraId="73073EB8" w14:textId="77777777" w:rsidR="00224453" w:rsidRPr="00224453" w:rsidRDefault="00224453" w:rsidP="00224453">
      <w:pPr>
        <w:rPr>
          <w:lang w:eastAsia="ja-JP"/>
        </w:rPr>
      </w:pPr>
    </w:p>
    <w:p w14:paraId="03CDB74F" w14:textId="19C3728F" w:rsidR="00224453" w:rsidRDefault="000A580B" w:rsidP="00224453">
      <w:r>
        <w:t>Go to GCP console and make sure to connect to your course account.</w:t>
      </w:r>
    </w:p>
    <w:p w14:paraId="7A0E9B75" w14:textId="1D6ECA99" w:rsidR="000A580B" w:rsidRDefault="000A580B" w:rsidP="00224453"/>
    <w:p w14:paraId="3E5F030F" w14:textId="4F560DD7" w:rsidR="000A580B" w:rsidRDefault="000A580B" w:rsidP="00224453">
      <w:r>
        <w:t>Activate cloud shell.</w:t>
      </w:r>
    </w:p>
    <w:p w14:paraId="335DC03B" w14:textId="2EA46A15" w:rsidR="000A580B" w:rsidRDefault="000A580B" w:rsidP="00224453"/>
    <w:p w14:paraId="74866884" w14:textId="2D6BAFBB" w:rsidR="000A580B" w:rsidRDefault="00CC2621" w:rsidP="00224453">
      <w:r>
        <w:t xml:space="preserve">Run </w:t>
      </w:r>
      <w:r w:rsidRPr="00CC2621">
        <w:rPr>
          <w:rFonts w:ascii="Courier New" w:hAnsi="Courier New" w:cs="Courier New"/>
        </w:rPr>
        <w:t>docker version</w:t>
      </w:r>
      <w:r>
        <w:t xml:space="preserve"> to make sure that docker is set up.</w:t>
      </w:r>
    </w:p>
    <w:p w14:paraId="174167C3" w14:textId="43365A9D" w:rsidR="00CC2621" w:rsidRDefault="00CC2621" w:rsidP="00224453"/>
    <w:p w14:paraId="173F0A69" w14:textId="286C02E5" w:rsidR="00CC2621" w:rsidRDefault="00CC2621" w:rsidP="00224453">
      <w:r>
        <w:t xml:space="preserve">Run the following command to create a container that is running the </w:t>
      </w:r>
      <w:proofErr w:type="spellStart"/>
      <w:r>
        <w:t>url</w:t>
      </w:r>
      <w:proofErr w:type="spellEnd"/>
      <w:r>
        <w:t>-shortener-application</w:t>
      </w:r>
    </w:p>
    <w:p w14:paraId="52B7E435" w14:textId="73BA96FF" w:rsidR="00CC2621" w:rsidRDefault="00CC2621" w:rsidP="00224453"/>
    <w:p w14:paraId="583FBB5B" w14:textId="76D6E2F1" w:rsidR="00CC2621" w:rsidRDefault="00CC2621" w:rsidP="00224453">
      <w:pPr>
        <w:rPr>
          <w:rFonts w:ascii="Courier New" w:hAnsi="Courier New" w:cs="Courier New"/>
        </w:rPr>
      </w:pPr>
      <w:r w:rsidRPr="00CC2621">
        <w:rPr>
          <w:rFonts w:ascii="Courier New" w:hAnsi="Courier New" w:cs="Courier New"/>
        </w:rPr>
        <w:t xml:space="preserve">docker run </w:t>
      </w:r>
      <w:r>
        <w:rPr>
          <w:rFonts w:ascii="Courier New" w:hAnsi="Courier New" w:cs="Courier New"/>
        </w:rPr>
        <w:t xml:space="preserve">-p 5000:5000 </w:t>
      </w:r>
      <w:proofErr w:type="spellStart"/>
      <w:r w:rsidRPr="00CC2621">
        <w:rPr>
          <w:rFonts w:ascii="Courier New" w:hAnsi="Courier New" w:cs="Courier New"/>
        </w:rPr>
        <w:t>thanaaghanem</w:t>
      </w:r>
      <w:proofErr w:type="spellEnd"/>
      <w:r w:rsidRPr="00CC2621">
        <w:rPr>
          <w:rFonts w:ascii="Courier New" w:hAnsi="Courier New" w:cs="Courier New"/>
        </w:rPr>
        <w:t>/</w:t>
      </w:r>
      <w:proofErr w:type="spellStart"/>
      <w:r w:rsidRPr="00CC2621">
        <w:rPr>
          <w:rFonts w:ascii="Courier New" w:hAnsi="Courier New" w:cs="Courier New"/>
        </w:rPr>
        <w:t>url</w:t>
      </w:r>
      <w:proofErr w:type="spellEnd"/>
      <w:r w:rsidRPr="00CC2621">
        <w:rPr>
          <w:rFonts w:ascii="Courier New" w:hAnsi="Courier New" w:cs="Courier New"/>
        </w:rPr>
        <w:t>-</w:t>
      </w:r>
      <w:proofErr w:type="spellStart"/>
      <w:r w:rsidRPr="00CC2621">
        <w:rPr>
          <w:rFonts w:ascii="Courier New" w:hAnsi="Courier New" w:cs="Courier New"/>
        </w:rPr>
        <w:t>shortner</w:t>
      </w:r>
      <w:proofErr w:type="spellEnd"/>
      <w:r w:rsidRPr="00CC2621">
        <w:rPr>
          <w:rFonts w:ascii="Courier New" w:hAnsi="Courier New" w:cs="Courier New"/>
        </w:rPr>
        <w:t>-flask-app</w:t>
      </w:r>
    </w:p>
    <w:p w14:paraId="6C2F7E58" w14:textId="750EE54F" w:rsidR="00CC2621" w:rsidRDefault="00CC2621" w:rsidP="00224453">
      <w:pPr>
        <w:rPr>
          <w:rFonts w:ascii="Courier New" w:hAnsi="Courier New" w:cs="Courier New"/>
        </w:rPr>
      </w:pPr>
    </w:p>
    <w:p w14:paraId="578004E7" w14:textId="2A02FAE7" w:rsidR="00CC2621" w:rsidRPr="00CC2621" w:rsidRDefault="00CC2621" w:rsidP="00CC2621">
      <w:r>
        <w:t>Your command window should look as follows which indicates that the container is running.</w:t>
      </w:r>
    </w:p>
    <w:p w14:paraId="65B0BD8D" w14:textId="4864BD03" w:rsidR="000A580B" w:rsidRDefault="000A580B" w:rsidP="00224453"/>
    <w:p w14:paraId="5BB4006B" w14:textId="61FEE618" w:rsidR="000A580B" w:rsidRDefault="000A580B" w:rsidP="00224453"/>
    <w:p w14:paraId="13555C11" w14:textId="4CB9B94A" w:rsidR="00CC2621" w:rsidRDefault="00CC2621" w:rsidP="00224453"/>
    <w:p w14:paraId="0C061FCE" w14:textId="4B88A163" w:rsidR="00CC2621" w:rsidRDefault="00CC2621" w:rsidP="00224453">
      <w:r>
        <w:rPr>
          <w:noProof/>
        </w:rPr>
        <w:drawing>
          <wp:inline distT="0" distB="0" distL="0" distR="0" wp14:anchorId="60C8BB1C" wp14:editId="2CF6E73B">
            <wp:extent cx="6071870" cy="1216025"/>
            <wp:effectExtent l="0" t="0" r="0" b="317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071870" cy="1216025"/>
                    </a:xfrm>
                    <a:prstGeom prst="rect">
                      <a:avLst/>
                    </a:prstGeom>
                  </pic:spPr>
                </pic:pic>
              </a:graphicData>
            </a:graphic>
          </wp:inline>
        </w:drawing>
      </w:r>
    </w:p>
    <w:p w14:paraId="53A4393E" w14:textId="74A90D48" w:rsidR="00284DD3" w:rsidRDefault="00284DD3" w:rsidP="00224453"/>
    <w:p w14:paraId="146F6C22" w14:textId="5EA0226E" w:rsidR="00284DD3" w:rsidRDefault="00284DD3" w:rsidP="00224453">
      <w:r>
        <w:t>Click on the web preview icon</w:t>
      </w:r>
    </w:p>
    <w:p w14:paraId="4055B81E" w14:textId="1760D7B3" w:rsidR="00284DD3" w:rsidRDefault="00284DD3" w:rsidP="00224453">
      <w:r>
        <w:rPr>
          <w:noProof/>
        </w:rPr>
        <w:lastRenderedPageBreak/>
        <w:drawing>
          <wp:inline distT="0" distB="0" distL="0" distR="0" wp14:anchorId="793F991C" wp14:editId="4877448E">
            <wp:extent cx="4292600" cy="2667000"/>
            <wp:effectExtent l="0" t="0" r="0" b="0"/>
            <wp:docPr id="46" name="Picture 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292600" cy="2667000"/>
                    </a:xfrm>
                    <a:prstGeom prst="rect">
                      <a:avLst/>
                    </a:prstGeom>
                  </pic:spPr>
                </pic:pic>
              </a:graphicData>
            </a:graphic>
          </wp:inline>
        </w:drawing>
      </w:r>
    </w:p>
    <w:p w14:paraId="15489CBC" w14:textId="228DD427" w:rsidR="00284DD3" w:rsidRDefault="00284DD3" w:rsidP="00224453"/>
    <w:p w14:paraId="3610AA78" w14:textId="4B434144" w:rsidR="00284DD3" w:rsidRDefault="00284DD3" w:rsidP="00224453">
      <w:r>
        <w:t>Click on Change port, enter 5000, and then click on Change and Preview.</w:t>
      </w:r>
    </w:p>
    <w:p w14:paraId="2B34019A" w14:textId="052E3F8D" w:rsidR="00284DD3" w:rsidRDefault="00284DD3" w:rsidP="00224453"/>
    <w:p w14:paraId="5A48A617" w14:textId="6E2BBB78" w:rsidR="00284DD3" w:rsidRDefault="00284DD3" w:rsidP="00224453">
      <w:r>
        <w:rPr>
          <w:noProof/>
        </w:rPr>
        <w:drawing>
          <wp:inline distT="0" distB="0" distL="0" distR="0" wp14:anchorId="2E980A73" wp14:editId="3DB96182">
            <wp:extent cx="6071870" cy="3073400"/>
            <wp:effectExtent l="0" t="0" r="0" b="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71870" cy="3073400"/>
                    </a:xfrm>
                    <a:prstGeom prst="rect">
                      <a:avLst/>
                    </a:prstGeom>
                  </pic:spPr>
                </pic:pic>
              </a:graphicData>
            </a:graphic>
          </wp:inline>
        </w:drawing>
      </w:r>
    </w:p>
    <w:p w14:paraId="1EC3EEC5" w14:textId="508BA9CD" w:rsidR="00284DD3" w:rsidRDefault="00284DD3" w:rsidP="00224453"/>
    <w:p w14:paraId="18FDFDE8" w14:textId="29977DC1" w:rsidR="00284DD3" w:rsidRDefault="00284DD3" w:rsidP="00224453">
      <w:r>
        <w:t xml:space="preserve">You should then see the </w:t>
      </w:r>
      <w:proofErr w:type="spellStart"/>
      <w:r>
        <w:t>url-shortner</w:t>
      </w:r>
      <w:proofErr w:type="spellEnd"/>
      <w:r>
        <w:t xml:space="preserve"> application running the browser. Notice the URL.</w:t>
      </w:r>
    </w:p>
    <w:p w14:paraId="33C01B9F" w14:textId="6BF079AD" w:rsidR="00284DD3" w:rsidRDefault="00284DD3" w:rsidP="00224453"/>
    <w:p w14:paraId="0378D6AA" w14:textId="67E14CB5" w:rsidR="00284DD3" w:rsidRDefault="00284DD3" w:rsidP="00224453">
      <w:r>
        <w:rPr>
          <w:noProof/>
        </w:rPr>
        <w:drawing>
          <wp:inline distT="0" distB="0" distL="0" distR="0" wp14:anchorId="3DD198ED" wp14:editId="1986EA90">
            <wp:extent cx="6071870" cy="1442085"/>
            <wp:effectExtent l="0" t="0" r="0" b="571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71870" cy="1442085"/>
                    </a:xfrm>
                    <a:prstGeom prst="rect">
                      <a:avLst/>
                    </a:prstGeom>
                  </pic:spPr>
                </pic:pic>
              </a:graphicData>
            </a:graphic>
          </wp:inline>
        </w:drawing>
      </w:r>
    </w:p>
    <w:p w14:paraId="4948B703" w14:textId="4C06CBB8" w:rsidR="00284DD3" w:rsidRDefault="00284DD3" w:rsidP="00224453">
      <w:r>
        <w:lastRenderedPageBreak/>
        <w:t>You can access the other methods of the application by appending the method name to the URL. For example</w:t>
      </w:r>
    </w:p>
    <w:p w14:paraId="3BC21EA5" w14:textId="211E80C0" w:rsidR="00284DD3" w:rsidRDefault="00284DD3" w:rsidP="00224453"/>
    <w:p w14:paraId="2A3E134D" w14:textId="45751DF2" w:rsidR="00284DD3" w:rsidRDefault="00985744" w:rsidP="00224453">
      <w:hyperlink r:id="rId51" w:history="1">
        <w:r w:rsidR="00284DD3" w:rsidRPr="0011130E">
          <w:rPr>
            <w:rStyle w:val="Hyperlink"/>
          </w:rPr>
          <w:t>https://5000-cs-865078415408-default.cs-us-central1-mtyn.cloudshell.dev</w:t>
        </w:r>
        <w:r w:rsidR="00284DD3" w:rsidRPr="00284DD3">
          <w:rPr>
            <w:rStyle w:val="Hyperlink"/>
            <w:b/>
            <w:bCs/>
            <w:highlight w:val="yellow"/>
          </w:rPr>
          <w:t>/api</w:t>
        </w:r>
      </w:hyperlink>
    </w:p>
    <w:p w14:paraId="613D9667" w14:textId="390AB657" w:rsidR="00284DD3" w:rsidRDefault="00284DD3" w:rsidP="00224453"/>
    <w:p w14:paraId="6B01F0E2" w14:textId="1E22C19D" w:rsidR="00284DD3" w:rsidRDefault="00284DD3" w:rsidP="00224453">
      <w:r>
        <w:t xml:space="preserve">or </w:t>
      </w:r>
    </w:p>
    <w:p w14:paraId="366A74A9" w14:textId="2D0A3BF5" w:rsidR="00284DD3" w:rsidRDefault="00284DD3" w:rsidP="00224453"/>
    <w:p w14:paraId="3F2860BB" w14:textId="31C26FCE" w:rsidR="00284DD3" w:rsidRDefault="00284DD3" w:rsidP="00224453"/>
    <w:p w14:paraId="0B480EE7" w14:textId="20E4694F" w:rsidR="00284DD3" w:rsidRDefault="00985744" w:rsidP="00224453">
      <w:pPr>
        <w:rPr>
          <w:b/>
          <w:bCs/>
        </w:rPr>
      </w:pPr>
      <w:hyperlink r:id="rId52" w:history="1">
        <w:r w:rsidR="00284DD3" w:rsidRPr="0011130E">
          <w:rPr>
            <w:rStyle w:val="Hyperlink"/>
          </w:rPr>
          <w:t>https://5000-cs-865078415408-default.cs-us-central1-mtyn.cloudshell.dev</w:t>
        </w:r>
        <w:r w:rsidR="00284DD3" w:rsidRPr="0011130E">
          <w:rPr>
            <w:rStyle w:val="Hyperlink"/>
            <w:b/>
            <w:bCs/>
            <w:highlight w:val="yellow"/>
          </w:rPr>
          <w:t>/parameters?name=john&amp;age=50</w:t>
        </w:r>
      </w:hyperlink>
    </w:p>
    <w:p w14:paraId="73FC9EE0" w14:textId="75A8C3ED" w:rsidR="00284DD3" w:rsidRDefault="00284DD3" w:rsidP="00224453">
      <w:pPr>
        <w:rPr>
          <w:b/>
          <w:bCs/>
        </w:rPr>
      </w:pPr>
    </w:p>
    <w:p w14:paraId="66715F32" w14:textId="265DE3FF" w:rsidR="00284DD3" w:rsidRDefault="00284DD3" w:rsidP="00224453">
      <w:pPr>
        <w:rPr>
          <w:b/>
          <w:bCs/>
        </w:rPr>
      </w:pPr>
    </w:p>
    <w:p w14:paraId="7B007783" w14:textId="1A10D41E" w:rsidR="00284DD3" w:rsidRPr="00284DD3" w:rsidRDefault="00284DD3" w:rsidP="00224453">
      <w:r w:rsidRPr="00284DD3">
        <w:t xml:space="preserve">When you go back to the command window, you will not be able to interact with command line because the container is running. To stop the container, you need to open </w:t>
      </w:r>
      <w:r>
        <w:t xml:space="preserve">a new </w:t>
      </w:r>
      <w:r w:rsidRPr="00284DD3">
        <w:t xml:space="preserve">command window </w:t>
      </w:r>
      <w:r>
        <w:t xml:space="preserve">(using the plus sign at the top) </w:t>
      </w:r>
      <w:r w:rsidRPr="00284DD3">
        <w:t>and run the following commands:</w:t>
      </w:r>
    </w:p>
    <w:p w14:paraId="6FAD9224" w14:textId="70CC55BA" w:rsidR="00284DD3" w:rsidRDefault="00284DD3" w:rsidP="00224453">
      <w:pPr>
        <w:rPr>
          <w:b/>
          <w:bCs/>
        </w:rPr>
      </w:pPr>
    </w:p>
    <w:p w14:paraId="6A01BB13" w14:textId="0DCACAAA" w:rsidR="00284DD3" w:rsidRPr="00284DD3" w:rsidRDefault="00284DD3" w:rsidP="00224453">
      <w:r w:rsidRPr="00284DD3">
        <w:rPr>
          <w:rFonts w:ascii="Courier New" w:hAnsi="Courier New" w:cs="Courier New"/>
        </w:rPr>
        <w:t xml:space="preserve">docker </w:t>
      </w:r>
      <w:proofErr w:type="spellStart"/>
      <w:r w:rsidRPr="00284DD3">
        <w:rPr>
          <w:rFonts w:ascii="Courier New" w:hAnsi="Courier New" w:cs="Courier New"/>
        </w:rPr>
        <w:t>p</w:t>
      </w:r>
      <w:r w:rsidRPr="00284DD3">
        <w:t>s</w:t>
      </w:r>
      <w:proofErr w:type="spellEnd"/>
      <w:r w:rsidRPr="00284DD3">
        <w:t xml:space="preserve"> </w:t>
      </w:r>
      <w:r w:rsidRPr="00284DD3">
        <w:sym w:font="Wingdings" w:char="F0E0"/>
      </w:r>
      <w:r w:rsidRPr="00284DD3">
        <w:t xml:space="preserve"> to get container id</w:t>
      </w:r>
    </w:p>
    <w:p w14:paraId="213566B8" w14:textId="67721AA2" w:rsidR="00284DD3" w:rsidRPr="00284DD3" w:rsidRDefault="00284DD3" w:rsidP="00224453">
      <w:pPr>
        <w:rPr>
          <w:rFonts w:ascii="Courier New" w:hAnsi="Courier New" w:cs="Courier New"/>
        </w:rPr>
      </w:pPr>
      <w:r w:rsidRPr="00284DD3">
        <w:rPr>
          <w:rFonts w:ascii="Courier New" w:hAnsi="Courier New" w:cs="Courier New"/>
        </w:rPr>
        <w:t>docker stop &lt;container id&gt;</w:t>
      </w:r>
    </w:p>
    <w:p w14:paraId="33D0E20F" w14:textId="65DC94A5" w:rsidR="00284DD3" w:rsidRPr="00284DD3" w:rsidRDefault="00284DD3" w:rsidP="00224453">
      <w:pPr>
        <w:rPr>
          <w:rFonts w:ascii="Courier New" w:hAnsi="Courier New" w:cs="Courier New"/>
        </w:rPr>
      </w:pPr>
      <w:r w:rsidRPr="00284DD3">
        <w:rPr>
          <w:rFonts w:ascii="Courier New" w:hAnsi="Courier New" w:cs="Courier New"/>
        </w:rPr>
        <w:t>docker remove &lt;container id&gt;</w:t>
      </w:r>
      <w:r>
        <w:rPr>
          <w:rFonts w:ascii="Courier New" w:hAnsi="Courier New" w:cs="Courier New"/>
          <w:noProof/>
        </w:rPr>
        <w:drawing>
          <wp:inline distT="0" distB="0" distL="0" distR="0" wp14:anchorId="5A3F6B43" wp14:editId="22B72CEC">
            <wp:extent cx="6071870" cy="1165225"/>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071870" cy="1165225"/>
                    </a:xfrm>
                    <a:prstGeom prst="rect">
                      <a:avLst/>
                    </a:prstGeom>
                  </pic:spPr>
                </pic:pic>
              </a:graphicData>
            </a:graphic>
          </wp:inline>
        </w:drawing>
      </w:r>
    </w:p>
    <w:sectPr w:rsidR="00284DD3" w:rsidRPr="00284DD3">
      <w:footerReference w:type="default" r:id="rId54"/>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46693" w14:textId="77777777" w:rsidR="00985744" w:rsidRDefault="00985744">
      <w:r>
        <w:separator/>
      </w:r>
    </w:p>
    <w:p w14:paraId="4BEFDB16" w14:textId="77777777" w:rsidR="00985744" w:rsidRDefault="00985744"/>
    <w:p w14:paraId="4BB4B1FC" w14:textId="77777777" w:rsidR="00985744" w:rsidRDefault="00985744"/>
  </w:endnote>
  <w:endnote w:type="continuationSeparator" w:id="0">
    <w:p w14:paraId="65AF1144" w14:textId="77777777" w:rsidR="00985744" w:rsidRDefault="00985744">
      <w:r>
        <w:continuationSeparator/>
      </w:r>
    </w:p>
    <w:p w14:paraId="08364422" w14:textId="77777777" w:rsidR="00985744" w:rsidRDefault="00985744"/>
    <w:p w14:paraId="24E08B71" w14:textId="77777777" w:rsidR="00985744" w:rsidRDefault="009857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New Roman (Headings CS)">
    <w:altName w:val="Times New Roman"/>
    <w:panose1 w:val="020B0604020202020204"/>
    <w:charset w:val="00"/>
    <w:family w:val="roman"/>
    <w:pitch w:val="default"/>
  </w:font>
  <w:font w:name="Times New Roman (Body CS)">
    <w:altName w:val="Times New Roman"/>
    <w:panose1 w:val="020B0604020202020204"/>
    <w:charset w:val="00"/>
    <w:family w:val="roman"/>
    <w:pitch w:val="default"/>
  </w:font>
  <w:font w:name="Open Sans">
    <w:panose1 w:val="020B0606030504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5E9C2B0C" w14:textId="77777777" w:rsidR="00522CC6" w:rsidRDefault="00F74493">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19B8CD" w14:textId="77777777" w:rsidR="00985744" w:rsidRDefault="00985744">
      <w:r>
        <w:separator/>
      </w:r>
    </w:p>
    <w:p w14:paraId="68D34991" w14:textId="77777777" w:rsidR="00985744" w:rsidRDefault="00985744"/>
    <w:p w14:paraId="0CBA2941" w14:textId="77777777" w:rsidR="00985744" w:rsidRDefault="00985744"/>
  </w:footnote>
  <w:footnote w:type="continuationSeparator" w:id="0">
    <w:p w14:paraId="4C07E68E" w14:textId="77777777" w:rsidR="00985744" w:rsidRDefault="00985744">
      <w:r>
        <w:continuationSeparator/>
      </w:r>
    </w:p>
    <w:p w14:paraId="6624A5C2" w14:textId="77777777" w:rsidR="00985744" w:rsidRDefault="00985744"/>
    <w:p w14:paraId="26F7EAF4" w14:textId="77777777" w:rsidR="00985744" w:rsidRDefault="0098574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B1341C"/>
    <w:multiLevelType w:val="hybridMultilevel"/>
    <w:tmpl w:val="0C9AD18E"/>
    <w:lvl w:ilvl="0" w:tplc="6A5A89C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C863D5"/>
    <w:multiLevelType w:val="hybridMultilevel"/>
    <w:tmpl w:val="E780994C"/>
    <w:lvl w:ilvl="0" w:tplc="4CBAD7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B0C76D4"/>
    <w:multiLevelType w:val="hybridMultilevel"/>
    <w:tmpl w:val="5E16F26A"/>
    <w:lvl w:ilvl="0" w:tplc="6A5A89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4D2DFE"/>
    <w:multiLevelType w:val="hybridMultilevel"/>
    <w:tmpl w:val="4A0E4A0C"/>
    <w:lvl w:ilvl="0" w:tplc="4AE818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527DDF"/>
    <w:multiLevelType w:val="hybridMultilevel"/>
    <w:tmpl w:val="F424CAD0"/>
    <w:lvl w:ilvl="0" w:tplc="DB3AF7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7374FEA"/>
    <w:multiLevelType w:val="hybridMultilevel"/>
    <w:tmpl w:val="5E16F26A"/>
    <w:lvl w:ilvl="0" w:tplc="6A5A89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9657074"/>
    <w:multiLevelType w:val="hybridMultilevel"/>
    <w:tmpl w:val="6EAA0288"/>
    <w:lvl w:ilvl="0" w:tplc="6A5A89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3E5534"/>
    <w:multiLevelType w:val="hybridMultilevel"/>
    <w:tmpl w:val="21B0CADC"/>
    <w:lvl w:ilvl="0" w:tplc="6A5A89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BF02BF"/>
    <w:multiLevelType w:val="hybridMultilevel"/>
    <w:tmpl w:val="FD425ADE"/>
    <w:lvl w:ilvl="0" w:tplc="278A25D6">
      <w:start w:val="1"/>
      <w:numFmt w:val="decimal"/>
      <w:lvlText w:val="%1-"/>
      <w:lvlJc w:val="left"/>
      <w:pPr>
        <w:ind w:left="720" w:hanging="360"/>
      </w:pPr>
      <w:rPr>
        <w:rFonts w:ascii="Arial" w:hAnsi="Arial" w:cs="Arial" w:hint="default"/>
        <w:color w:val="656B7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C75C32"/>
    <w:multiLevelType w:val="hybridMultilevel"/>
    <w:tmpl w:val="5E16F26A"/>
    <w:lvl w:ilvl="0" w:tplc="6A5A89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586243"/>
    <w:multiLevelType w:val="hybridMultilevel"/>
    <w:tmpl w:val="5E16F26A"/>
    <w:lvl w:ilvl="0" w:tplc="6A5A89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89732B"/>
    <w:multiLevelType w:val="hybridMultilevel"/>
    <w:tmpl w:val="5E16F26A"/>
    <w:lvl w:ilvl="0" w:tplc="6A5A89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B52AB1"/>
    <w:multiLevelType w:val="hybridMultilevel"/>
    <w:tmpl w:val="78DC3154"/>
    <w:lvl w:ilvl="0" w:tplc="6A5A89C8">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D011FA"/>
    <w:multiLevelType w:val="hybridMultilevel"/>
    <w:tmpl w:val="5E16F26A"/>
    <w:lvl w:ilvl="0" w:tplc="6A5A89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7027D5"/>
    <w:multiLevelType w:val="hybridMultilevel"/>
    <w:tmpl w:val="5E16F26A"/>
    <w:lvl w:ilvl="0" w:tplc="6A5A89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614B3D"/>
    <w:multiLevelType w:val="multilevel"/>
    <w:tmpl w:val="57B4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B92DCD"/>
    <w:multiLevelType w:val="hybridMultilevel"/>
    <w:tmpl w:val="5E16F26A"/>
    <w:lvl w:ilvl="0" w:tplc="6A5A89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DCB435F"/>
    <w:multiLevelType w:val="hybridMultilevel"/>
    <w:tmpl w:val="DD7C684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16A510D"/>
    <w:multiLevelType w:val="hybridMultilevel"/>
    <w:tmpl w:val="27CC21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417D1CD5"/>
    <w:multiLevelType w:val="hybridMultilevel"/>
    <w:tmpl w:val="5E16F26A"/>
    <w:lvl w:ilvl="0" w:tplc="6A5A89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FA17DE"/>
    <w:multiLevelType w:val="hybridMultilevel"/>
    <w:tmpl w:val="6DBC35F6"/>
    <w:lvl w:ilvl="0" w:tplc="F60E3B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F67817"/>
    <w:multiLevelType w:val="hybridMultilevel"/>
    <w:tmpl w:val="DBCE073A"/>
    <w:lvl w:ilvl="0" w:tplc="F60E3B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214054"/>
    <w:multiLevelType w:val="hybridMultilevel"/>
    <w:tmpl w:val="5E16F26A"/>
    <w:lvl w:ilvl="0" w:tplc="6A5A89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E25D33"/>
    <w:multiLevelType w:val="hybridMultilevel"/>
    <w:tmpl w:val="5E16F26A"/>
    <w:lvl w:ilvl="0" w:tplc="6A5A89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E63438"/>
    <w:multiLevelType w:val="hybridMultilevel"/>
    <w:tmpl w:val="5E16F26A"/>
    <w:lvl w:ilvl="0" w:tplc="6A5A89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1136A3A"/>
    <w:multiLevelType w:val="hybridMultilevel"/>
    <w:tmpl w:val="ACFCE81C"/>
    <w:lvl w:ilvl="0" w:tplc="F60E3BEE">
      <w:start w:val="1"/>
      <w:numFmt w:val="decimal"/>
      <w:lvlText w:val="%1-"/>
      <w:lvlJc w:val="left"/>
      <w:pPr>
        <w:ind w:left="720"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2E57C7"/>
    <w:multiLevelType w:val="hybridMultilevel"/>
    <w:tmpl w:val="C4E2BC04"/>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42"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1D6F63"/>
    <w:multiLevelType w:val="hybridMultilevel"/>
    <w:tmpl w:val="0910EEDC"/>
    <w:lvl w:ilvl="0" w:tplc="F60E3BEE">
      <w:start w:val="1"/>
      <w:numFmt w:val="decimal"/>
      <w:lvlText w:val="%1-"/>
      <w:lvlJc w:val="left"/>
      <w:pPr>
        <w:ind w:left="1800" w:hanging="360"/>
      </w:pPr>
      <w:rPr>
        <w:rFonts w:ascii="Times New Roman" w:eastAsia="Times New Roman" w:hAnsi="Times New Roman" w:cs="Times New Roman"/>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9"/>
  </w:num>
  <w:num w:numId="2">
    <w:abstractNumId w:val="31"/>
  </w:num>
  <w:num w:numId="3">
    <w:abstractNumId w:val="38"/>
  </w:num>
  <w:num w:numId="4">
    <w:abstractNumId w:val="33"/>
  </w:num>
  <w:num w:numId="5">
    <w:abstractNumId w:val="1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36"/>
  </w:num>
  <w:num w:numId="16">
    <w:abstractNumId w:val="42"/>
  </w:num>
  <w:num w:numId="17">
    <w:abstractNumId w:val="13"/>
  </w:num>
  <w:num w:numId="18">
    <w:abstractNumId w:val="15"/>
  </w:num>
  <w:num w:numId="19">
    <w:abstractNumId w:val="12"/>
  </w:num>
  <w:num w:numId="20">
    <w:abstractNumId w:val="37"/>
  </w:num>
  <w:num w:numId="21">
    <w:abstractNumId w:val="22"/>
  </w:num>
  <w:num w:numId="22">
    <w:abstractNumId w:val="24"/>
  </w:num>
  <w:num w:numId="23">
    <w:abstractNumId w:val="25"/>
  </w:num>
  <w:num w:numId="24">
    <w:abstractNumId w:val="27"/>
  </w:num>
  <w:num w:numId="25">
    <w:abstractNumId w:val="35"/>
  </w:num>
  <w:num w:numId="26">
    <w:abstractNumId w:val="21"/>
  </w:num>
  <w:num w:numId="27">
    <w:abstractNumId w:val="39"/>
  </w:num>
  <w:num w:numId="28">
    <w:abstractNumId w:val="20"/>
  </w:num>
  <w:num w:numId="29">
    <w:abstractNumId w:val="30"/>
  </w:num>
  <w:num w:numId="30">
    <w:abstractNumId w:val="23"/>
  </w:num>
  <w:num w:numId="31">
    <w:abstractNumId w:val="16"/>
  </w:num>
  <w:num w:numId="32">
    <w:abstractNumId w:val="17"/>
  </w:num>
  <w:num w:numId="33">
    <w:abstractNumId w:val="10"/>
  </w:num>
  <w:num w:numId="34">
    <w:abstractNumId w:val="40"/>
  </w:num>
  <w:num w:numId="35">
    <w:abstractNumId w:val="43"/>
  </w:num>
  <w:num w:numId="36">
    <w:abstractNumId w:val="32"/>
  </w:num>
  <w:num w:numId="37">
    <w:abstractNumId w:val="28"/>
  </w:num>
  <w:num w:numId="38">
    <w:abstractNumId w:val="29"/>
  </w:num>
  <w:num w:numId="39">
    <w:abstractNumId w:val="41"/>
  </w:num>
  <w:num w:numId="40">
    <w:abstractNumId w:val="11"/>
  </w:num>
  <w:num w:numId="41">
    <w:abstractNumId w:val="14"/>
  </w:num>
  <w:num w:numId="42">
    <w:abstractNumId w:val="34"/>
  </w:num>
  <w:num w:numId="43">
    <w:abstractNumId w:val="18"/>
  </w:num>
  <w:num w:numId="44">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hanem, Thanaa M">
    <w15:presenceInfo w15:providerId="AD" w15:userId="S::xn7118mm@minnstate.edu::e8d23485-49f1-426d-b986-3374591cad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proofState w:spelling="clean" w:grammar="clean"/>
  <w:attachedTemplate r:id="rId1"/>
  <w:doNotTrackMov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BA9"/>
    <w:rsid w:val="000279BD"/>
    <w:rsid w:val="00034DAD"/>
    <w:rsid w:val="000748CE"/>
    <w:rsid w:val="000A580B"/>
    <w:rsid w:val="000C350E"/>
    <w:rsid w:val="000E07FC"/>
    <w:rsid w:val="000E2D28"/>
    <w:rsid w:val="0013363F"/>
    <w:rsid w:val="001D38BD"/>
    <w:rsid w:val="001F35FA"/>
    <w:rsid w:val="001F4A1B"/>
    <w:rsid w:val="00224453"/>
    <w:rsid w:val="0026467E"/>
    <w:rsid w:val="00275203"/>
    <w:rsid w:val="00284DD3"/>
    <w:rsid w:val="00291927"/>
    <w:rsid w:val="00294F9E"/>
    <w:rsid w:val="002B6F37"/>
    <w:rsid w:val="002E6BF9"/>
    <w:rsid w:val="00311FD8"/>
    <w:rsid w:val="0035749F"/>
    <w:rsid w:val="003C1ADB"/>
    <w:rsid w:val="00432195"/>
    <w:rsid w:val="00443A38"/>
    <w:rsid w:val="00472A51"/>
    <w:rsid w:val="00490CCE"/>
    <w:rsid w:val="0049735C"/>
    <w:rsid w:val="004C565E"/>
    <w:rsid w:val="004E2882"/>
    <w:rsid w:val="00522CC6"/>
    <w:rsid w:val="005254A9"/>
    <w:rsid w:val="0053463F"/>
    <w:rsid w:val="0054464A"/>
    <w:rsid w:val="00544999"/>
    <w:rsid w:val="006269C6"/>
    <w:rsid w:val="006301C4"/>
    <w:rsid w:val="00652072"/>
    <w:rsid w:val="0069315F"/>
    <w:rsid w:val="00697919"/>
    <w:rsid w:val="006A4ED2"/>
    <w:rsid w:val="006C13EB"/>
    <w:rsid w:val="006C14B6"/>
    <w:rsid w:val="006D389C"/>
    <w:rsid w:val="006D41BA"/>
    <w:rsid w:val="00762370"/>
    <w:rsid w:val="007670E9"/>
    <w:rsid w:val="007A64DD"/>
    <w:rsid w:val="00823721"/>
    <w:rsid w:val="00863F16"/>
    <w:rsid w:val="008E164E"/>
    <w:rsid w:val="00916D14"/>
    <w:rsid w:val="00985744"/>
    <w:rsid w:val="0098666D"/>
    <w:rsid w:val="00A1218A"/>
    <w:rsid w:val="00AA1AAE"/>
    <w:rsid w:val="00AF3613"/>
    <w:rsid w:val="00AF7443"/>
    <w:rsid w:val="00BC1C16"/>
    <w:rsid w:val="00BD03BE"/>
    <w:rsid w:val="00C07EA6"/>
    <w:rsid w:val="00C31E4A"/>
    <w:rsid w:val="00C33AB8"/>
    <w:rsid w:val="00C367A4"/>
    <w:rsid w:val="00C4012C"/>
    <w:rsid w:val="00C564DE"/>
    <w:rsid w:val="00CA4094"/>
    <w:rsid w:val="00CC2621"/>
    <w:rsid w:val="00CE48BE"/>
    <w:rsid w:val="00D02F84"/>
    <w:rsid w:val="00D23547"/>
    <w:rsid w:val="00D26956"/>
    <w:rsid w:val="00D4046A"/>
    <w:rsid w:val="00D93C9E"/>
    <w:rsid w:val="00D95ACF"/>
    <w:rsid w:val="00DA17F9"/>
    <w:rsid w:val="00DB5E31"/>
    <w:rsid w:val="00E02D21"/>
    <w:rsid w:val="00E22925"/>
    <w:rsid w:val="00E3651E"/>
    <w:rsid w:val="00E74949"/>
    <w:rsid w:val="00ED363F"/>
    <w:rsid w:val="00EF7BA9"/>
    <w:rsid w:val="00F74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7C3345"/>
  <w15:chartTrackingRefBased/>
  <w15:docId w15:val="{36F1423B-6E63-6041-9D07-28BB29F8E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2370"/>
    <w:pPr>
      <w:spacing w:after="0" w:line="240" w:lineRule="auto"/>
    </w:pPr>
    <w:rPr>
      <w:rFonts w:ascii="Times New Roman" w:eastAsia="Times New Roman" w:hAnsi="Times New Roman" w:cs="Times New Roman"/>
      <w:color w:val="auto"/>
      <w:lang w:eastAsia="en-US"/>
    </w:rPr>
  </w:style>
  <w:style w:type="paragraph" w:styleId="Heading1">
    <w:name w:val="heading 1"/>
    <w:basedOn w:val="Normal"/>
    <w:next w:val="Normal"/>
    <w:link w:val="Heading1Char"/>
    <w:uiPriority w:val="9"/>
    <w:qFormat/>
    <w:rsid w:val="0035749F"/>
    <w:pPr>
      <w:keepNext/>
      <w:keepLines/>
      <w:shd w:val="clear" w:color="auto" w:fill="0070C0"/>
      <w:spacing w:before="400"/>
      <w:contextualSpacing/>
      <w:outlineLvl w:val="0"/>
    </w:pPr>
    <w:rPr>
      <w:rFonts w:asciiTheme="majorHAnsi" w:eastAsiaTheme="majorEastAsia" w:hAnsiTheme="majorHAnsi" w:cs="Times New Roman (Headings CS)"/>
      <w:color w:val="FFFFFF" w:themeColor="background1"/>
      <w:sz w:val="32"/>
      <w:szCs w:val="32"/>
    </w:rPr>
  </w:style>
  <w:style w:type="paragraph" w:styleId="Heading2">
    <w:name w:val="heading 2"/>
    <w:basedOn w:val="Normal"/>
    <w:next w:val="Normal"/>
    <w:link w:val="Heading2Char"/>
    <w:uiPriority w:val="9"/>
    <w:unhideWhenUsed/>
    <w:qFormat/>
    <w:rsid w:val="0035749F"/>
    <w:pPr>
      <w:keepNext/>
      <w:keepLines/>
      <w:shd w:val="clear" w:color="auto" w:fill="00B0F0"/>
      <w:spacing w:before="400"/>
      <w:outlineLvl w:val="1"/>
    </w:pPr>
    <w:rPr>
      <w:rFonts w:asciiTheme="majorHAnsi" w:eastAsiaTheme="majorEastAsia" w:hAnsiTheme="majorHAnsi" w:cstheme="majorBidi"/>
      <w:color w:val="FFFFFF" w:themeColor="background1"/>
      <w:sz w:val="28"/>
      <w:szCs w:val="26"/>
    </w:rPr>
  </w:style>
  <w:style w:type="paragraph" w:styleId="Heading3">
    <w:name w:val="heading 3"/>
    <w:basedOn w:val="Normal"/>
    <w:next w:val="Normal"/>
    <w:link w:val="Heading3Char"/>
    <w:uiPriority w:val="9"/>
    <w:semiHidden/>
    <w:unhideWhenUsed/>
    <w:qFormat/>
    <w:pPr>
      <w:keepNext/>
      <w:keepLines/>
      <w:spacing w:before="400"/>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35749F"/>
    <w:pPr>
      <w:numPr>
        <w:ilvl w:val="1"/>
      </w:numPr>
      <w:spacing w:after="300"/>
      <w:contextualSpacing/>
    </w:pPr>
    <w:rPr>
      <w:rFonts w:eastAsiaTheme="minorEastAsia" w:cs="Times New Roman (Body CS)"/>
      <w:sz w:val="32"/>
    </w:rPr>
  </w:style>
  <w:style w:type="character" w:customStyle="1" w:styleId="SubtitleChar">
    <w:name w:val="Subtitle Char"/>
    <w:basedOn w:val="DefaultParagraphFont"/>
    <w:link w:val="Subtitle"/>
    <w:uiPriority w:val="2"/>
    <w:rsid w:val="0035749F"/>
    <w:rPr>
      <w:rFonts w:eastAsiaTheme="minorEastAsia" w:cs="Times New Roman (Body CS)"/>
      <w:sz w:val="32"/>
    </w:rPr>
  </w:style>
  <w:style w:type="paragraph" w:styleId="Title">
    <w:name w:val="Title"/>
    <w:basedOn w:val="Normal"/>
    <w:link w:val="TitleChar"/>
    <w:uiPriority w:val="1"/>
    <w:qFormat/>
    <w:rsid w:val="0035749F"/>
    <w:pPr>
      <w:contextualSpacing/>
    </w:pPr>
    <w:rPr>
      <w:rFonts w:asciiTheme="majorHAnsi" w:eastAsiaTheme="majorEastAsia" w:hAnsiTheme="majorHAnsi" w:cs="Times New Roman (Headings CS)"/>
      <w:color w:val="0070C0"/>
      <w:kern w:val="28"/>
      <w:sz w:val="40"/>
      <w:szCs w:val="56"/>
    </w:rPr>
  </w:style>
  <w:style w:type="character" w:customStyle="1" w:styleId="TitleChar">
    <w:name w:val="Title Char"/>
    <w:basedOn w:val="DefaultParagraphFont"/>
    <w:link w:val="Title"/>
    <w:uiPriority w:val="1"/>
    <w:rsid w:val="0035749F"/>
    <w:rPr>
      <w:rFonts w:asciiTheme="majorHAnsi" w:eastAsiaTheme="majorEastAsia" w:hAnsiTheme="majorHAnsi" w:cs="Times New Roman (Headings CS)"/>
      <w:color w:val="0070C0"/>
      <w:kern w:val="28"/>
      <w:sz w:val="40"/>
      <w:szCs w:val="56"/>
    </w:rPr>
  </w:style>
  <w:style w:type="character" w:customStyle="1" w:styleId="Heading1Char">
    <w:name w:val="Heading 1 Char"/>
    <w:basedOn w:val="DefaultParagraphFont"/>
    <w:link w:val="Heading1"/>
    <w:uiPriority w:val="9"/>
    <w:rsid w:val="0035749F"/>
    <w:rPr>
      <w:rFonts w:asciiTheme="majorHAnsi" w:eastAsiaTheme="majorEastAsia" w:hAnsiTheme="majorHAnsi" w:cs="Times New Roman (Headings CS)"/>
      <w:color w:val="FFFFFF" w:themeColor="background1"/>
      <w:sz w:val="32"/>
      <w:szCs w:val="32"/>
      <w:shd w:val="clear" w:color="auto" w:fill="0070C0"/>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rsid w:val="00DA17F9"/>
    <w:pPr>
      <w:pBdr>
        <w:bottom w:val="single" w:sz="8" w:space="17" w:color="000000" w:themeColor="text1"/>
      </w:pBdr>
      <w:spacing w:after="640"/>
      <w:contextualSpacing/>
    </w:pPr>
    <w:rPr>
      <w:sz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sid w:val="0035749F"/>
    <w:rPr>
      <w:rFonts w:asciiTheme="majorHAnsi" w:eastAsiaTheme="majorEastAsia" w:hAnsiTheme="majorHAnsi" w:cstheme="majorBidi"/>
      <w:color w:val="FFFFFF" w:themeColor="background1"/>
      <w:sz w:val="28"/>
      <w:szCs w:val="26"/>
      <w:shd w:val="clear" w:color="auto" w:fill="00B0F0"/>
    </w:rPr>
  </w:style>
  <w:style w:type="paragraph" w:styleId="Header">
    <w:name w:val="header"/>
    <w:basedOn w:val="Normal"/>
    <w:link w:val="HeaderChar"/>
    <w:uiPriority w:val="99"/>
    <w:qFormat/>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ListParagraph">
    <w:name w:val="List Paragraph"/>
    <w:basedOn w:val="Normal"/>
    <w:uiPriority w:val="34"/>
    <w:unhideWhenUsed/>
    <w:qFormat/>
    <w:rsid w:val="004C565E"/>
    <w:pPr>
      <w:ind w:left="720"/>
      <w:contextualSpacing/>
    </w:pPr>
  </w:style>
  <w:style w:type="character" w:styleId="Hyperlink">
    <w:name w:val="Hyperlink"/>
    <w:basedOn w:val="DefaultParagraphFont"/>
    <w:uiPriority w:val="99"/>
    <w:unhideWhenUsed/>
    <w:rsid w:val="001F4A1B"/>
    <w:rPr>
      <w:color w:val="5E9EA1" w:themeColor="hyperlink"/>
      <w:u w:val="single"/>
    </w:rPr>
  </w:style>
  <w:style w:type="character" w:styleId="UnresolvedMention">
    <w:name w:val="Unresolved Mention"/>
    <w:basedOn w:val="DefaultParagraphFont"/>
    <w:uiPriority w:val="99"/>
    <w:semiHidden/>
    <w:unhideWhenUsed/>
    <w:rsid w:val="001F4A1B"/>
    <w:rPr>
      <w:color w:val="605E5C"/>
      <w:shd w:val="clear" w:color="auto" w:fill="E1DFDD"/>
    </w:rPr>
  </w:style>
  <w:style w:type="paragraph" w:styleId="HTMLPreformatted">
    <w:name w:val="HTML Preformatted"/>
    <w:basedOn w:val="Normal"/>
    <w:link w:val="HTMLPreformattedChar"/>
    <w:uiPriority w:val="99"/>
    <w:semiHidden/>
    <w:unhideWhenUsed/>
    <w:rsid w:val="00916D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16D14"/>
    <w:rPr>
      <w:rFonts w:ascii="Courier New" w:eastAsia="Times New Roman" w:hAnsi="Courier New" w:cs="Courier New"/>
      <w:color w:val="auto"/>
      <w:sz w:val="20"/>
      <w:szCs w:val="20"/>
      <w:lang w:eastAsia="en-US"/>
    </w:rPr>
  </w:style>
  <w:style w:type="character" w:styleId="HTMLCode">
    <w:name w:val="HTML Code"/>
    <w:basedOn w:val="DefaultParagraphFont"/>
    <w:uiPriority w:val="99"/>
    <w:semiHidden/>
    <w:unhideWhenUsed/>
    <w:rsid w:val="00916D14"/>
    <w:rPr>
      <w:rFonts w:ascii="Courier New" w:eastAsia="Times New Roman" w:hAnsi="Courier New" w:cs="Courier New"/>
      <w:sz w:val="20"/>
      <w:szCs w:val="20"/>
    </w:rPr>
  </w:style>
  <w:style w:type="character" w:customStyle="1" w:styleId="nb">
    <w:name w:val="nb"/>
    <w:basedOn w:val="DefaultParagraphFont"/>
    <w:rsid w:val="00916D14"/>
  </w:style>
  <w:style w:type="paragraph" w:styleId="NormalWeb">
    <w:name w:val="Normal (Web)"/>
    <w:basedOn w:val="Normal"/>
    <w:uiPriority w:val="99"/>
    <w:semiHidden/>
    <w:unhideWhenUsed/>
    <w:rsid w:val="00916D14"/>
    <w:pPr>
      <w:spacing w:before="100" w:beforeAutospacing="1" w:after="100" w:afterAutospacing="1"/>
    </w:pPr>
  </w:style>
  <w:style w:type="character" w:customStyle="1" w:styleId="nt">
    <w:name w:val="nt"/>
    <w:basedOn w:val="DefaultParagraphFont"/>
    <w:rsid w:val="00916D14"/>
  </w:style>
  <w:style w:type="character" w:customStyle="1" w:styleId="char">
    <w:name w:val="char"/>
    <w:basedOn w:val="DefaultParagraphFont"/>
    <w:rsid w:val="0013363F"/>
  </w:style>
  <w:style w:type="character" w:customStyle="1" w:styleId="correct-text">
    <w:name w:val="correct-text"/>
    <w:basedOn w:val="DefaultParagraphFont"/>
    <w:rsid w:val="0013363F"/>
  </w:style>
  <w:style w:type="character" w:customStyle="1" w:styleId="wrong-text">
    <w:name w:val="wrong-text"/>
    <w:basedOn w:val="DefaultParagraphFont"/>
    <w:rsid w:val="0013363F"/>
  </w:style>
  <w:style w:type="paragraph" w:customStyle="1" w:styleId="active">
    <w:name w:val="active"/>
    <w:basedOn w:val="Normal"/>
    <w:rsid w:val="0013363F"/>
    <w:pPr>
      <w:spacing w:before="100" w:beforeAutospacing="1" w:after="100" w:afterAutospacing="1"/>
    </w:pPr>
  </w:style>
  <w:style w:type="character" w:customStyle="1" w:styleId="hljs-attribute">
    <w:name w:val="hljs-attribute"/>
    <w:basedOn w:val="DefaultParagraphFont"/>
    <w:rsid w:val="00A1218A"/>
  </w:style>
  <w:style w:type="character" w:customStyle="1" w:styleId="hljs-number">
    <w:name w:val="hljs-number"/>
    <w:basedOn w:val="DefaultParagraphFont"/>
    <w:rsid w:val="00A1218A"/>
  </w:style>
  <w:style w:type="character" w:customStyle="1" w:styleId="hljs-string">
    <w:name w:val="hljs-string"/>
    <w:basedOn w:val="DefaultParagraphFont"/>
    <w:rsid w:val="00A121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08672">
      <w:bodyDiv w:val="1"/>
      <w:marLeft w:val="0"/>
      <w:marRight w:val="0"/>
      <w:marTop w:val="0"/>
      <w:marBottom w:val="0"/>
      <w:divBdr>
        <w:top w:val="none" w:sz="0" w:space="0" w:color="auto"/>
        <w:left w:val="none" w:sz="0" w:space="0" w:color="auto"/>
        <w:bottom w:val="none" w:sz="0" w:space="0" w:color="auto"/>
        <w:right w:val="none" w:sz="0" w:space="0" w:color="auto"/>
      </w:divBdr>
      <w:divsChild>
        <w:div w:id="644626164">
          <w:marLeft w:val="0"/>
          <w:marRight w:val="0"/>
          <w:marTop w:val="0"/>
          <w:marBottom w:val="0"/>
          <w:divBdr>
            <w:top w:val="none" w:sz="0" w:space="0" w:color="auto"/>
            <w:left w:val="none" w:sz="0" w:space="0" w:color="auto"/>
            <w:bottom w:val="none" w:sz="0" w:space="0" w:color="auto"/>
            <w:right w:val="none" w:sz="0" w:space="0" w:color="auto"/>
          </w:divBdr>
        </w:div>
        <w:div w:id="1055858493">
          <w:marLeft w:val="0"/>
          <w:marRight w:val="0"/>
          <w:marTop w:val="0"/>
          <w:marBottom w:val="0"/>
          <w:divBdr>
            <w:top w:val="none" w:sz="0" w:space="0" w:color="auto"/>
            <w:left w:val="none" w:sz="0" w:space="0" w:color="auto"/>
            <w:bottom w:val="none" w:sz="0" w:space="0" w:color="auto"/>
            <w:right w:val="none" w:sz="0" w:space="0" w:color="auto"/>
          </w:divBdr>
        </w:div>
      </w:divsChild>
    </w:div>
    <w:div w:id="14773558">
      <w:bodyDiv w:val="1"/>
      <w:marLeft w:val="0"/>
      <w:marRight w:val="0"/>
      <w:marTop w:val="0"/>
      <w:marBottom w:val="0"/>
      <w:divBdr>
        <w:top w:val="none" w:sz="0" w:space="0" w:color="auto"/>
        <w:left w:val="none" w:sz="0" w:space="0" w:color="auto"/>
        <w:bottom w:val="none" w:sz="0" w:space="0" w:color="auto"/>
        <w:right w:val="none" w:sz="0" w:space="0" w:color="auto"/>
      </w:divBdr>
      <w:divsChild>
        <w:div w:id="842277933">
          <w:marLeft w:val="0"/>
          <w:marRight w:val="0"/>
          <w:marTop w:val="0"/>
          <w:marBottom w:val="0"/>
          <w:divBdr>
            <w:top w:val="none" w:sz="0" w:space="0" w:color="auto"/>
            <w:left w:val="none" w:sz="0" w:space="0" w:color="auto"/>
            <w:bottom w:val="none" w:sz="0" w:space="0" w:color="auto"/>
            <w:right w:val="none" w:sz="0" w:space="0" w:color="auto"/>
          </w:divBdr>
        </w:div>
        <w:div w:id="1825507015">
          <w:marLeft w:val="0"/>
          <w:marRight w:val="0"/>
          <w:marTop w:val="0"/>
          <w:marBottom w:val="0"/>
          <w:divBdr>
            <w:top w:val="none" w:sz="0" w:space="0" w:color="auto"/>
            <w:left w:val="none" w:sz="0" w:space="0" w:color="auto"/>
            <w:bottom w:val="none" w:sz="0" w:space="0" w:color="auto"/>
            <w:right w:val="none" w:sz="0" w:space="0" w:color="auto"/>
          </w:divBdr>
        </w:div>
        <w:div w:id="1073117399">
          <w:marLeft w:val="0"/>
          <w:marRight w:val="0"/>
          <w:marTop w:val="0"/>
          <w:marBottom w:val="0"/>
          <w:divBdr>
            <w:top w:val="none" w:sz="0" w:space="0" w:color="auto"/>
            <w:left w:val="none" w:sz="0" w:space="0" w:color="auto"/>
            <w:bottom w:val="none" w:sz="0" w:space="0" w:color="auto"/>
            <w:right w:val="none" w:sz="0" w:space="0" w:color="auto"/>
          </w:divBdr>
          <w:divsChild>
            <w:div w:id="18517177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37320098">
      <w:bodyDiv w:val="1"/>
      <w:marLeft w:val="0"/>
      <w:marRight w:val="0"/>
      <w:marTop w:val="0"/>
      <w:marBottom w:val="0"/>
      <w:divBdr>
        <w:top w:val="none" w:sz="0" w:space="0" w:color="auto"/>
        <w:left w:val="none" w:sz="0" w:space="0" w:color="auto"/>
        <w:bottom w:val="none" w:sz="0" w:space="0" w:color="auto"/>
        <w:right w:val="none" w:sz="0" w:space="0" w:color="auto"/>
      </w:divBdr>
    </w:div>
    <w:div w:id="47073840">
      <w:bodyDiv w:val="1"/>
      <w:marLeft w:val="0"/>
      <w:marRight w:val="0"/>
      <w:marTop w:val="0"/>
      <w:marBottom w:val="0"/>
      <w:divBdr>
        <w:top w:val="none" w:sz="0" w:space="0" w:color="auto"/>
        <w:left w:val="none" w:sz="0" w:space="0" w:color="auto"/>
        <w:bottom w:val="none" w:sz="0" w:space="0" w:color="auto"/>
        <w:right w:val="none" w:sz="0" w:space="0" w:color="auto"/>
      </w:divBdr>
    </w:div>
    <w:div w:id="74743424">
      <w:bodyDiv w:val="1"/>
      <w:marLeft w:val="0"/>
      <w:marRight w:val="0"/>
      <w:marTop w:val="0"/>
      <w:marBottom w:val="0"/>
      <w:divBdr>
        <w:top w:val="none" w:sz="0" w:space="0" w:color="auto"/>
        <w:left w:val="none" w:sz="0" w:space="0" w:color="auto"/>
        <w:bottom w:val="none" w:sz="0" w:space="0" w:color="auto"/>
        <w:right w:val="none" w:sz="0" w:space="0" w:color="auto"/>
      </w:divBdr>
    </w:div>
    <w:div w:id="128089075">
      <w:bodyDiv w:val="1"/>
      <w:marLeft w:val="0"/>
      <w:marRight w:val="0"/>
      <w:marTop w:val="0"/>
      <w:marBottom w:val="0"/>
      <w:divBdr>
        <w:top w:val="none" w:sz="0" w:space="0" w:color="auto"/>
        <w:left w:val="none" w:sz="0" w:space="0" w:color="auto"/>
        <w:bottom w:val="none" w:sz="0" w:space="0" w:color="auto"/>
        <w:right w:val="none" w:sz="0" w:space="0" w:color="auto"/>
      </w:divBdr>
      <w:divsChild>
        <w:div w:id="1070924448">
          <w:marLeft w:val="0"/>
          <w:marRight w:val="150"/>
          <w:marTop w:val="0"/>
          <w:marBottom w:val="0"/>
          <w:divBdr>
            <w:top w:val="none" w:sz="0" w:space="0" w:color="auto"/>
            <w:left w:val="none" w:sz="0" w:space="0" w:color="auto"/>
            <w:bottom w:val="none" w:sz="0" w:space="0" w:color="auto"/>
            <w:right w:val="none" w:sz="0" w:space="0" w:color="auto"/>
          </w:divBdr>
          <w:divsChild>
            <w:div w:id="1868444924">
              <w:marLeft w:val="0"/>
              <w:marRight w:val="0"/>
              <w:marTop w:val="0"/>
              <w:marBottom w:val="0"/>
              <w:divBdr>
                <w:top w:val="none" w:sz="0" w:space="0" w:color="auto"/>
                <w:left w:val="none" w:sz="0" w:space="0" w:color="auto"/>
                <w:bottom w:val="none" w:sz="0" w:space="0" w:color="auto"/>
                <w:right w:val="none" w:sz="0" w:space="0" w:color="auto"/>
              </w:divBdr>
              <w:divsChild>
                <w:div w:id="795023361">
                  <w:marLeft w:val="0"/>
                  <w:marRight w:val="0"/>
                  <w:marTop w:val="0"/>
                  <w:marBottom w:val="0"/>
                  <w:divBdr>
                    <w:top w:val="none" w:sz="0" w:space="0" w:color="auto"/>
                    <w:left w:val="none" w:sz="0" w:space="0" w:color="auto"/>
                    <w:bottom w:val="none" w:sz="0" w:space="0" w:color="auto"/>
                    <w:right w:val="none" w:sz="0" w:space="0" w:color="auto"/>
                  </w:divBdr>
                  <w:divsChild>
                    <w:div w:id="1978342573">
                      <w:marLeft w:val="0"/>
                      <w:marRight w:val="0"/>
                      <w:marTop w:val="0"/>
                      <w:marBottom w:val="0"/>
                      <w:divBdr>
                        <w:top w:val="none" w:sz="0" w:space="0" w:color="auto"/>
                        <w:left w:val="none" w:sz="0" w:space="0" w:color="auto"/>
                        <w:bottom w:val="none" w:sz="0" w:space="0" w:color="auto"/>
                        <w:right w:val="none" w:sz="0" w:space="0" w:color="auto"/>
                      </w:divBdr>
                      <w:divsChild>
                        <w:div w:id="497811656">
                          <w:marLeft w:val="0"/>
                          <w:marRight w:val="0"/>
                          <w:marTop w:val="750"/>
                          <w:marBottom w:val="0"/>
                          <w:divBdr>
                            <w:top w:val="none" w:sz="0" w:space="0" w:color="auto"/>
                            <w:left w:val="none" w:sz="0" w:space="0" w:color="auto"/>
                            <w:bottom w:val="none" w:sz="0" w:space="0" w:color="auto"/>
                            <w:right w:val="none" w:sz="0" w:space="0" w:color="auto"/>
                          </w:divBdr>
                          <w:divsChild>
                            <w:div w:id="169411668">
                              <w:marLeft w:val="0"/>
                              <w:marRight w:val="0"/>
                              <w:marTop w:val="0"/>
                              <w:marBottom w:val="375"/>
                              <w:divBdr>
                                <w:top w:val="none" w:sz="0" w:space="0" w:color="auto"/>
                                <w:left w:val="none" w:sz="0" w:space="0" w:color="auto"/>
                                <w:bottom w:val="none" w:sz="0" w:space="0" w:color="auto"/>
                                <w:right w:val="none" w:sz="0" w:space="0" w:color="auto"/>
                              </w:divBdr>
                              <w:divsChild>
                                <w:div w:id="1675105375">
                                  <w:marLeft w:val="0"/>
                                  <w:marRight w:val="0"/>
                                  <w:marTop w:val="0"/>
                                  <w:marBottom w:val="270"/>
                                  <w:divBdr>
                                    <w:top w:val="none" w:sz="0" w:space="0" w:color="auto"/>
                                    <w:left w:val="none" w:sz="0" w:space="0" w:color="auto"/>
                                    <w:bottom w:val="none" w:sz="0" w:space="0" w:color="auto"/>
                                    <w:right w:val="none" w:sz="0" w:space="0" w:color="auto"/>
                                  </w:divBdr>
                                  <w:divsChild>
                                    <w:div w:id="1363356401">
                                      <w:marLeft w:val="0"/>
                                      <w:marRight w:val="0"/>
                                      <w:marTop w:val="0"/>
                                      <w:marBottom w:val="300"/>
                                      <w:divBdr>
                                        <w:top w:val="none" w:sz="0" w:space="0" w:color="auto"/>
                                        <w:left w:val="none" w:sz="0" w:space="0" w:color="auto"/>
                                        <w:bottom w:val="none" w:sz="0" w:space="0" w:color="auto"/>
                                        <w:right w:val="none" w:sz="0" w:space="0" w:color="auto"/>
                                      </w:divBdr>
                                      <w:divsChild>
                                        <w:div w:id="67189581">
                                          <w:marLeft w:val="0"/>
                                          <w:marRight w:val="0"/>
                                          <w:marTop w:val="0"/>
                                          <w:marBottom w:val="0"/>
                                          <w:divBdr>
                                            <w:top w:val="none" w:sz="0" w:space="0" w:color="auto"/>
                                            <w:left w:val="none" w:sz="0" w:space="0" w:color="auto"/>
                                            <w:bottom w:val="none" w:sz="0" w:space="0" w:color="auto"/>
                                            <w:right w:val="none" w:sz="0" w:space="0" w:color="auto"/>
                                          </w:divBdr>
                                        </w:div>
                                        <w:div w:id="571547441">
                                          <w:marLeft w:val="0"/>
                                          <w:marRight w:val="0"/>
                                          <w:marTop w:val="0"/>
                                          <w:marBottom w:val="0"/>
                                          <w:divBdr>
                                            <w:top w:val="none" w:sz="0" w:space="0" w:color="auto"/>
                                            <w:left w:val="none" w:sz="0" w:space="0" w:color="auto"/>
                                            <w:bottom w:val="none" w:sz="0" w:space="0" w:color="auto"/>
                                            <w:right w:val="none" w:sz="0" w:space="0" w:color="auto"/>
                                          </w:divBdr>
                                        </w:div>
                                        <w:div w:id="1556349544">
                                          <w:marLeft w:val="0"/>
                                          <w:marRight w:val="0"/>
                                          <w:marTop w:val="0"/>
                                          <w:marBottom w:val="0"/>
                                          <w:divBdr>
                                            <w:top w:val="none" w:sz="0" w:space="0" w:color="auto"/>
                                            <w:left w:val="none" w:sz="0" w:space="0" w:color="auto"/>
                                            <w:bottom w:val="none" w:sz="0" w:space="0" w:color="auto"/>
                                            <w:right w:val="none" w:sz="0" w:space="0" w:color="auto"/>
                                          </w:divBdr>
                                          <w:divsChild>
                                            <w:div w:id="460458901">
                                              <w:marLeft w:val="0"/>
                                              <w:marRight w:val="0"/>
                                              <w:marTop w:val="7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1302258">
          <w:marLeft w:val="150"/>
          <w:marRight w:val="0"/>
          <w:marTop w:val="0"/>
          <w:marBottom w:val="0"/>
          <w:divBdr>
            <w:top w:val="none" w:sz="0" w:space="0" w:color="auto"/>
            <w:left w:val="none" w:sz="0" w:space="0" w:color="auto"/>
            <w:bottom w:val="none" w:sz="0" w:space="0" w:color="auto"/>
            <w:right w:val="none" w:sz="0" w:space="0" w:color="auto"/>
          </w:divBdr>
          <w:divsChild>
            <w:div w:id="1125343477">
              <w:marLeft w:val="0"/>
              <w:marRight w:val="0"/>
              <w:marTop w:val="0"/>
              <w:marBottom w:val="0"/>
              <w:divBdr>
                <w:top w:val="none" w:sz="0" w:space="0" w:color="auto"/>
                <w:left w:val="none" w:sz="0" w:space="0" w:color="auto"/>
                <w:bottom w:val="none" w:sz="0" w:space="0" w:color="auto"/>
                <w:right w:val="none" w:sz="0" w:space="0" w:color="auto"/>
              </w:divBdr>
              <w:divsChild>
                <w:div w:id="1165586682">
                  <w:marLeft w:val="0"/>
                  <w:marRight w:val="0"/>
                  <w:marTop w:val="0"/>
                  <w:marBottom w:val="0"/>
                  <w:divBdr>
                    <w:top w:val="none" w:sz="0" w:space="0" w:color="auto"/>
                    <w:left w:val="none" w:sz="0" w:space="0" w:color="auto"/>
                    <w:bottom w:val="none" w:sz="0" w:space="0" w:color="auto"/>
                    <w:right w:val="none" w:sz="0" w:space="0" w:color="auto"/>
                  </w:divBdr>
                  <w:divsChild>
                    <w:div w:id="206112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91835">
      <w:bodyDiv w:val="1"/>
      <w:marLeft w:val="0"/>
      <w:marRight w:val="0"/>
      <w:marTop w:val="0"/>
      <w:marBottom w:val="0"/>
      <w:divBdr>
        <w:top w:val="none" w:sz="0" w:space="0" w:color="auto"/>
        <w:left w:val="none" w:sz="0" w:space="0" w:color="auto"/>
        <w:bottom w:val="none" w:sz="0" w:space="0" w:color="auto"/>
        <w:right w:val="none" w:sz="0" w:space="0" w:color="auto"/>
      </w:divBdr>
    </w:div>
    <w:div w:id="184370600">
      <w:bodyDiv w:val="1"/>
      <w:marLeft w:val="0"/>
      <w:marRight w:val="0"/>
      <w:marTop w:val="0"/>
      <w:marBottom w:val="0"/>
      <w:divBdr>
        <w:top w:val="none" w:sz="0" w:space="0" w:color="auto"/>
        <w:left w:val="none" w:sz="0" w:space="0" w:color="auto"/>
        <w:bottom w:val="none" w:sz="0" w:space="0" w:color="auto"/>
        <w:right w:val="none" w:sz="0" w:space="0" w:color="auto"/>
      </w:divBdr>
    </w:div>
    <w:div w:id="213082056">
      <w:bodyDiv w:val="1"/>
      <w:marLeft w:val="0"/>
      <w:marRight w:val="0"/>
      <w:marTop w:val="0"/>
      <w:marBottom w:val="0"/>
      <w:divBdr>
        <w:top w:val="none" w:sz="0" w:space="0" w:color="auto"/>
        <w:left w:val="none" w:sz="0" w:space="0" w:color="auto"/>
        <w:bottom w:val="none" w:sz="0" w:space="0" w:color="auto"/>
        <w:right w:val="none" w:sz="0" w:space="0" w:color="auto"/>
      </w:divBdr>
      <w:divsChild>
        <w:div w:id="488324104">
          <w:marLeft w:val="0"/>
          <w:marRight w:val="0"/>
          <w:marTop w:val="0"/>
          <w:marBottom w:val="0"/>
          <w:divBdr>
            <w:top w:val="none" w:sz="0" w:space="0" w:color="auto"/>
            <w:left w:val="none" w:sz="0" w:space="0" w:color="auto"/>
            <w:bottom w:val="none" w:sz="0" w:space="0" w:color="auto"/>
            <w:right w:val="none" w:sz="0" w:space="0" w:color="auto"/>
          </w:divBdr>
        </w:div>
        <w:div w:id="598760481">
          <w:marLeft w:val="0"/>
          <w:marRight w:val="0"/>
          <w:marTop w:val="0"/>
          <w:marBottom w:val="0"/>
          <w:divBdr>
            <w:top w:val="none" w:sz="0" w:space="0" w:color="auto"/>
            <w:left w:val="none" w:sz="0" w:space="0" w:color="auto"/>
            <w:bottom w:val="none" w:sz="0" w:space="0" w:color="auto"/>
            <w:right w:val="none" w:sz="0" w:space="0" w:color="auto"/>
          </w:divBdr>
        </w:div>
      </w:divsChild>
    </w:div>
    <w:div w:id="353507126">
      <w:bodyDiv w:val="1"/>
      <w:marLeft w:val="0"/>
      <w:marRight w:val="0"/>
      <w:marTop w:val="0"/>
      <w:marBottom w:val="0"/>
      <w:divBdr>
        <w:top w:val="none" w:sz="0" w:space="0" w:color="auto"/>
        <w:left w:val="none" w:sz="0" w:space="0" w:color="auto"/>
        <w:bottom w:val="none" w:sz="0" w:space="0" w:color="auto"/>
        <w:right w:val="none" w:sz="0" w:space="0" w:color="auto"/>
      </w:divBdr>
      <w:divsChild>
        <w:div w:id="365104444">
          <w:marLeft w:val="0"/>
          <w:marRight w:val="0"/>
          <w:marTop w:val="0"/>
          <w:marBottom w:val="0"/>
          <w:divBdr>
            <w:top w:val="none" w:sz="0" w:space="0" w:color="auto"/>
            <w:left w:val="none" w:sz="0" w:space="0" w:color="auto"/>
            <w:bottom w:val="none" w:sz="0" w:space="0" w:color="auto"/>
            <w:right w:val="none" w:sz="0" w:space="0" w:color="auto"/>
          </w:divBdr>
        </w:div>
        <w:div w:id="1262571893">
          <w:marLeft w:val="0"/>
          <w:marRight w:val="0"/>
          <w:marTop w:val="0"/>
          <w:marBottom w:val="0"/>
          <w:divBdr>
            <w:top w:val="none" w:sz="0" w:space="0" w:color="auto"/>
            <w:left w:val="none" w:sz="0" w:space="0" w:color="auto"/>
            <w:bottom w:val="none" w:sz="0" w:space="0" w:color="auto"/>
            <w:right w:val="none" w:sz="0" w:space="0" w:color="auto"/>
          </w:divBdr>
        </w:div>
      </w:divsChild>
    </w:div>
    <w:div w:id="362369245">
      <w:bodyDiv w:val="1"/>
      <w:marLeft w:val="0"/>
      <w:marRight w:val="0"/>
      <w:marTop w:val="0"/>
      <w:marBottom w:val="0"/>
      <w:divBdr>
        <w:top w:val="none" w:sz="0" w:space="0" w:color="auto"/>
        <w:left w:val="none" w:sz="0" w:space="0" w:color="auto"/>
        <w:bottom w:val="none" w:sz="0" w:space="0" w:color="auto"/>
        <w:right w:val="none" w:sz="0" w:space="0" w:color="auto"/>
      </w:divBdr>
    </w:div>
    <w:div w:id="472409533">
      <w:bodyDiv w:val="1"/>
      <w:marLeft w:val="0"/>
      <w:marRight w:val="0"/>
      <w:marTop w:val="0"/>
      <w:marBottom w:val="0"/>
      <w:divBdr>
        <w:top w:val="none" w:sz="0" w:space="0" w:color="auto"/>
        <w:left w:val="none" w:sz="0" w:space="0" w:color="auto"/>
        <w:bottom w:val="none" w:sz="0" w:space="0" w:color="auto"/>
        <w:right w:val="none" w:sz="0" w:space="0" w:color="auto"/>
      </w:divBdr>
    </w:div>
    <w:div w:id="480268108">
      <w:bodyDiv w:val="1"/>
      <w:marLeft w:val="0"/>
      <w:marRight w:val="0"/>
      <w:marTop w:val="0"/>
      <w:marBottom w:val="0"/>
      <w:divBdr>
        <w:top w:val="none" w:sz="0" w:space="0" w:color="auto"/>
        <w:left w:val="none" w:sz="0" w:space="0" w:color="auto"/>
        <w:bottom w:val="none" w:sz="0" w:space="0" w:color="auto"/>
        <w:right w:val="none" w:sz="0" w:space="0" w:color="auto"/>
      </w:divBdr>
    </w:div>
    <w:div w:id="488400476">
      <w:bodyDiv w:val="1"/>
      <w:marLeft w:val="0"/>
      <w:marRight w:val="0"/>
      <w:marTop w:val="0"/>
      <w:marBottom w:val="0"/>
      <w:divBdr>
        <w:top w:val="none" w:sz="0" w:space="0" w:color="auto"/>
        <w:left w:val="none" w:sz="0" w:space="0" w:color="auto"/>
        <w:bottom w:val="none" w:sz="0" w:space="0" w:color="auto"/>
        <w:right w:val="none" w:sz="0" w:space="0" w:color="auto"/>
      </w:divBdr>
    </w:div>
    <w:div w:id="589772810">
      <w:bodyDiv w:val="1"/>
      <w:marLeft w:val="0"/>
      <w:marRight w:val="0"/>
      <w:marTop w:val="0"/>
      <w:marBottom w:val="0"/>
      <w:divBdr>
        <w:top w:val="none" w:sz="0" w:space="0" w:color="auto"/>
        <w:left w:val="none" w:sz="0" w:space="0" w:color="auto"/>
        <w:bottom w:val="none" w:sz="0" w:space="0" w:color="auto"/>
        <w:right w:val="none" w:sz="0" w:space="0" w:color="auto"/>
      </w:divBdr>
    </w:div>
    <w:div w:id="938608217">
      <w:bodyDiv w:val="1"/>
      <w:marLeft w:val="0"/>
      <w:marRight w:val="0"/>
      <w:marTop w:val="0"/>
      <w:marBottom w:val="0"/>
      <w:divBdr>
        <w:top w:val="none" w:sz="0" w:space="0" w:color="auto"/>
        <w:left w:val="none" w:sz="0" w:space="0" w:color="auto"/>
        <w:bottom w:val="none" w:sz="0" w:space="0" w:color="auto"/>
        <w:right w:val="none" w:sz="0" w:space="0" w:color="auto"/>
      </w:divBdr>
    </w:div>
    <w:div w:id="1059131952">
      <w:bodyDiv w:val="1"/>
      <w:marLeft w:val="0"/>
      <w:marRight w:val="0"/>
      <w:marTop w:val="0"/>
      <w:marBottom w:val="0"/>
      <w:divBdr>
        <w:top w:val="none" w:sz="0" w:space="0" w:color="auto"/>
        <w:left w:val="none" w:sz="0" w:space="0" w:color="auto"/>
        <w:bottom w:val="none" w:sz="0" w:space="0" w:color="auto"/>
        <w:right w:val="none" w:sz="0" w:space="0" w:color="auto"/>
      </w:divBdr>
    </w:div>
    <w:div w:id="1128357634">
      <w:bodyDiv w:val="1"/>
      <w:marLeft w:val="0"/>
      <w:marRight w:val="0"/>
      <w:marTop w:val="0"/>
      <w:marBottom w:val="0"/>
      <w:divBdr>
        <w:top w:val="none" w:sz="0" w:space="0" w:color="auto"/>
        <w:left w:val="none" w:sz="0" w:space="0" w:color="auto"/>
        <w:bottom w:val="none" w:sz="0" w:space="0" w:color="auto"/>
        <w:right w:val="none" w:sz="0" w:space="0" w:color="auto"/>
      </w:divBdr>
      <w:divsChild>
        <w:div w:id="480582087">
          <w:marLeft w:val="0"/>
          <w:marRight w:val="0"/>
          <w:marTop w:val="0"/>
          <w:marBottom w:val="0"/>
          <w:divBdr>
            <w:top w:val="none" w:sz="0" w:space="0" w:color="auto"/>
            <w:left w:val="none" w:sz="0" w:space="0" w:color="auto"/>
            <w:bottom w:val="none" w:sz="0" w:space="0" w:color="auto"/>
            <w:right w:val="none" w:sz="0" w:space="0" w:color="auto"/>
          </w:divBdr>
        </w:div>
        <w:div w:id="1750728716">
          <w:marLeft w:val="0"/>
          <w:marRight w:val="0"/>
          <w:marTop w:val="0"/>
          <w:marBottom w:val="0"/>
          <w:divBdr>
            <w:top w:val="none" w:sz="0" w:space="0" w:color="auto"/>
            <w:left w:val="none" w:sz="0" w:space="0" w:color="auto"/>
            <w:bottom w:val="none" w:sz="0" w:space="0" w:color="auto"/>
            <w:right w:val="none" w:sz="0" w:space="0" w:color="auto"/>
          </w:divBdr>
        </w:div>
      </w:divsChild>
    </w:div>
    <w:div w:id="1152332887">
      <w:bodyDiv w:val="1"/>
      <w:marLeft w:val="0"/>
      <w:marRight w:val="0"/>
      <w:marTop w:val="0"/>
      <w:marBottom w:val="0"/>
      <w:divBdr>
        <w:top w:val="none" w:sz="0" w:space="0" w:color="auto"/>
        <w:left w:val="none" w:sz="0" w:space="0" w:color="auto"/>
        <w:bottom w:val="none" w:sz="0" w:space="0" w:color="auto"/>
        <w:right w:val="none" w:sz="0" w:space="0" w:color="auto"/>
      </w:divBdr>
    </w:div>
    <w:div w:id="1158812078">
      <w:bodyDiv w:val="1"/>
      <w:marLeft w:val="0"/>
      <w:marRight w:val="0"/>
      <w:marTop w:val="0"/>
      <w:marBottom w:val="0"/>
      <w:divBdr>
        <w:top w:val="none" w:sz="0" w:space="0" w:color="auto"/>
        <w:left w:val="none" w:sz="0" w:space="0" w:color="auto"/>
        <w:bottom w:val="none" w:sz="0" w:space="0" w:color="auto"/>
        <w:right w:val="none" w:sz="0" w:space="0" w:color="auto"/>
      </w:divBdr>
    </w:div>
    <w:div w:id="1181309976">
      <w:bodyDiv w:val="1"/>
      <w:marLeft w:val="0"/>
      <w:marRight w:val="0"/>
      <w:marTop w:val="0"/>
      <w:marBottom w:val="0"/>
      <w:divBdr>
        <w:top w:val="none" w:sz="0" w:space="0" w:color="auto"/>
        <w:left w:val="none" w:sz="0" w:space="0" w:color="auto"/>
        <w:bottom w:val="none" w:sz="0" w:space="0" w:color="auto"/>
        <w:right w:val="none" w:sz="0" w:space="0" w:color="auto"/>
      </w:divBdr>
    </w:div>
    <w:div w:id="1207570089">
      <w:bodyDiv w:val="1"/>
      <w:marLeft w:val="0"/>
      <w:marRight w:val="0"/>
      <w:marTop w:val="0"/>
      <w:marBottom w:val="0"/>
      <w:divBdr>
        <w:top w:val="none" w:sz="0" w:space="0" w:color="auto"/>
        <w:left w:val="none" w:sz="0" w:space="0" w:color="auto"/>
        <w:bottom w:val="none" w:sz="0" w:space="0" w:color="auto"/>
        <w:right w:val="none" w:sz="0" w:space="0" w:color="auto"/>
      </w:divBdr>
    </w:div>
    <w:div w:id="1215118212">
      <w:bodyDiv w:val="1"/>
      <w:marLeft w:val="0"/>
      <w:marRight w:val="0"/>
      <w:marTop w:val="0"/>
      <w:marBottom w:val="0"/>
      <w:divBdr>
        <w:top w:val="none" w:sz="0" w:space="0" w:color="auto"/>
        <w:left w:val="none" w:sz="0" w:space="0" w:color="auto"/>
        <w:bottom w:val="none" w:sz="0" w:space="0" w:color="auto"/>
        <w:right w:val="none" w:sz="0" w:space="0" w:color="auto"/>
      </w:divBdr>
    </w:div>
    <w:div w:id="1327586749">
      <w:bodyDiv w:val="1"/>
      <w:marLeft w:val="0"/>
      <w:marRight w:val="0"/>
      <w:marTop w:val="0"/>
      <w:marBottom w:val="0"/>
      <w:divBdr>
        <w:top w:val="none" w:sz="0" w:space="0" w:color="auto"/>
        <w:left w:val="none" w:sz="0" w:space="0" w:color="auto"/>
        <w:bottom w:val="none" w:sz="0" w:space="0" w:color="auto"/>
        <w:right w:val="none" w:sz="0" w:space="0" w:color="auto"/>
      </w:divBdr>
    </w:div>
    <w:div w:id="1381780305">
      <w:bodyDiv w:val="1"/>
      <w:marLeft w:val="0"/>
      <w:marRight w:val="0"/>
      <w:marTop w:val="0"/>
      <w:marBottom w:val="0"/>
      <w:divBdr>
        <w:top w:val="none" w:sz="0" w:space="0" w:color="auto"/>
        <w:left w:val="none" w:sz="0" w:space="0" w:color="auto"/>
        <w:bottom w:val="none" w:sz="0" w:space="0" w:color="auto"/>
        <w:right w:val="none" w:sz="0" w:space="0" w:color="auto"/>
      </w:divBdr>
    </w:div>
    <w:div w:id="1446073452">
      <w:bodyDiv w:val="1"/>
      <w:marLeft w:val="0"/>
      <w:marRight w:val="0"/>
      <w:marTop w:val="0"/>
      <w:marBottom w:val="0"/>
      <w:divBdr>
        <w:top w:val="none" w:sz="0" w:space="0" w:color="auto"/>
        <w:left w:val="none" w:sz="0" w:space="0" w:color="auto"/>
        <w:bottom w:val="none" w:sz="0" w:space="0" w:color="auto"/>
        <w:right w:val="none" w:sz="0" w:space="0" w:color="auto"/>
      </w:divBdr>
    </w:div>
    <w:div w:id="1480732667">
      <w:bodyDiv w:val="1"/>
      <w:marLeft w:val="0"/>
      <w:marRight w:val="0"/>
      <w:marTop w:val="0"/>
      <w:marBottom w:val="0"/>
      <w:divBdr>
        <w:top w:val="none" w:sz="0" w:space="0" w:color="auto"/>
        <w:left w:val="none" w:sz="0" w:space="0" w:color="auto"/>
        <w:bottom w:val="none" w:sz="0" w:space="0" w:color="auto"/>
        <w:right w:val="none" w:sz="0" w:space="0" w:color="auto"/>
      </w:divBdr>
    </w:div>
    <w:div w:id="1586693910">
      <w:bodyDiv w:val="1"/>
      <w:marLeft w:val="0"/>
      <w:marRight w:val="0"/>
      <w:marTop w:val="0"/>
      <w:marBottom w:val="0"/>
      <w:divBdr>
        <w:top w:val="none" w:sz="0" w:space="0" w:color="auto"/>
        <w:left w:val="none" w:sz="0" w:space="0" w:color="auto"/>
        <w:bottom w:val="none" w:sz="0" w:space="0" w:color="auto"/>
        <w:right w:val="none" w:sz="0" w:space="0" w:color="auto"/>
      </w:divBdr>
    </w:div>
    <w:div w:id="1612391394">
      <w:bodyDiv w:val="1"/>
      <w:marLeft w:val="0"/>
      <w:marRight w:val="0"/>
      <w:marTop w:val="0"/>
      <w:marBottom w:val="0"/>
      <w:divBdr>
        <w:top w:val="none" w:sz="0" w:space="0" w:color="auto"/>
        <w:left w:val="none" w:sz="0" w:space="0" w:color="auto"/>
        <w:bottom w:val="none" w:sz="0" w:space="0" w:color="auto"/>
        <w:right w:val="none" w:sz="0" w:space="0" w:color="auto"/>
      </w:divBdr>
    </w:div>
    <w:div w:id="1681542970">
      <w:bodyDiv w:val="1"/>
      <w:marLeft w:val="0"/>
      <w:marRight w:val="0"/>
      <w:marTop w:val="0"/>
      <w:marBottom w:val="0"/>
      <w:divBdr>
        <w:top w:val="none" w:sz="0" w:space="0" w:color="auto"/>
        <w:left w:val="none" w:sz="0" w:space="0" w:color="auto"/>
        <w:bottom w:val="none" w:sz="0" w:space="0" w:color="auto"/>
        <w:right w:val="none" w:sz="0" w:space="0" w:color="auto"/>
      </w:divBdr>
    </w:div>
    <w:div w:id="1718044448">
      <w:bodyDiv w:val="1"/>
      <w:marLeft w:val="0"/>
      <w:marRight w:val="0"/>
      <w:marTop w:val="0"/>
      <w:marBottom w:val="0"/>
      <w:divBdr>
        <w:top w:val="none" w:sz="0" w:space="0" w:color="auto"/>
        <w:left w:val="none" w:sz="0" w:space="0" w:color="auto"/>
        <w:bottom w:val="none" w:sz="0" w:space="0" w:color="auto"/>
        <w:right w:val="none" w:sz="0" w:space="0" w:color="auto"/>
      </w:divBdr>
    </w:div>
    <w:div w:id="1721857153">
      <w:bodyDiv w:val="1"/>
      <w:marLeft w:val="0"/>
      <w:marRight w:val="0"/>
      <w:marTop w:val="0"/>
      <w:marBottom w:val="0"/>
      <w:divBdr>
        <w:top w:val="none" w:sz="0" w:space="0" w:color="auto"/>
        <w:left w:val="none" w:sz="0" w:space="0" w:color="auto"/>
        <w:bottom w:val="none" w:sz="0" w:space="0" w:color="auto"/>
        <w:right w:val="none" w:sz="0" w:space="0" w:color="auto"/>
      </w:divBdr>
    </w:div>
    <w:div w:id="1773625788">
      <w:bodyDiv w:val="1"/>
      <w:marLeft w:val="0"/>
      <w:marRight w:val="0"/>
      <w:marTop w:val="0"/>
      <w:marBottom w:val="0"/>
      <w:divBdr>
        <w:top w:val="none" w:sz="0" w:space="0" w:color="auto"/>
        <w:left w:val="none" w:sz="0" w:space="0" w:color="auto"/>
        <w:bottom w:val="none" w:sz="0" w:space="0" w:color="auto"/>
        <w:right w:val="none" w:sz="0" w:space="0" w:color="auto"/>
      </w:divBdr>
    </w:div>
    <w:div w:id="1930696167">
      <w:bodyDiv w:val="1"/>
      <w:marLeft w:val="0"/>
      <w:marRight w:val="0"/>
      <w:marTop w:val="0"/>
      <w:marBottom w:val="0"/>
      <w:divBdr>
        <w:top w:val="none" w:sz="0" w:space="0" w:color="auto"/>
        <w:left w:val="none" w:sz="0" w:space="0" w:color="auto"/>
        <w:bottom w:val="none" w:sz="0" w:space="0" w:color="auto"/>
        <w:right w:val="none" w:sz="0" w:space="0" w:color="auto"/>
      </w:divBdr>
    </w:div>
    <w:div w:id="2112433550">
      <w:bodyDiv w:val="1"/>
      <w:marLeft w:val="0"/>
      <w:marRight w:val="0"/>
      <w:marTop w:val="0"/>
      <w:marBottom w:val="0"/>
      <w:divBdr>
        <w:top w:val="none" w:sz="0" w:space="0" w:color="auto"/>
        <w:left w:val="none" w:sz="0" w:space="0" w:color="auto"/>
        <w:bottom w:val="none" w:sz="0" w:space="0" w:color="auto"/>
        <w:right w:val="none" w:sz="0" w:space="0" w:color="auto"/>
      </w:divBdr>
      <w:divsChild>
        <w:div w:id="780104030">
          <w:marLeft w:val="0"/>
          <w:marRight w:val="0"/>
          <w:marTop w:val="0"/>
          <w:marBottom w:val="0"/>
          <w:divBdr>
            <w:top w:val="none" w:sz="0" w:space="0" w:color="auto"/>
            <w:left w:val="none" w:sz="0" w:space="0" w:color="auto"/>
            <w:bottom w:val="none" w:sz="0" w:space="0" w:color="auto"/>
            <w:right w:val="none" w:sz="0" w:space="0" w:color="auto"/>
          </w:divBdr>
        </w:div>
        <w:div w:id="1406411525">
          <w:marLeft w:val="0"/>
          <w:marRight w:val="0"/>
          <w:marTop w:val="0"/>
          <w:marBottom w:val="0"/>
          <w:divBdr>
            <w:top w:val="none" w:sz="0" w:space="0" w:color="auto"/>
            <w:left w:val="none" w:sz="0" w:space="0" w:color="auto"/>
            <w:bottom w:val="none" w:sz="0" w:space="0" w:color="auto"/>
            <w:right w:val="none" w:sz="0" w:space="0" w:color="auto"/>
          </w:divBdr>
        </w:div>
        <w:div w:id="392894335">
          <w:marLeft w:val="0"/>
          <w:marRight w:val="0"/>
          <w:marTop w:val="0"/>
          <w:marBottom w:val="0"/>
          <w:divBdr>
            <w:top w:val="none" w:sz="0" w:space="0" w:color="auto"/>
            <w:left w:val="none" w:sz="0" w:space="0" w:color="auto"/>
            <w:bottom w:val="none" w:sz="0" w:space="0" w:color="auto"/>
            <w:right w:val="none" w:sz="0" w:space="0" w:color="auto"/>
          </w:divBdr>
        </w:div>
      </w:divsChild>
    </w:div>
    <w:div w:id="2120951321">
      <w:bodyDiv w:val="1"/>
      <w:marLeft w:val="0"/>
      <w:marRight w:val="0"/>
      <w:marTop w:val="0"/>
      <w:marBottom w:val="0"/>
      <w:divBdr>
        <w:top w:val="none" w:sz="0" w:space="0" w:color="auto"/>
        <w:left w:val="none" w:sz="0" w:space="0" w:color="auto"/>
        <w:bottom w:val="none" w:sz="0" w:space="0" w:color="auto"/>
        <w:right w:val="none" w:sz="0" w:space="0" w:color="auto"/>
      </w:divBdr>
    </w:div>
    <w:div w:id="2134321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hub.docker.com"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hub.docker.com" TargetMode="External"/><Relationship Id="rId53" Type="http://schemas.openxmlformats.org/officeDocument/2006/relationships/image" Target="media/image38.png"/><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yperlink" Target="http://172.17.0.2:5000" TargetMode="External"/><Relationship Id="rId43" Type="http://schemas.openxmlformats.org/officeDocument/2006/relationships/image" Target="media/image32.png"/><Relationship Id="rId48" Type="http://schemas.openxmlformats.org/officeDocument/2006/relationships/image" Target="media/image35.png"/><Relationship Id="rId56" Type="http://schemas.microsoft.com/office/2011/relationships/people" Target="people.xml"/><Relationship Id="rId8" Type="http://schemas.openxmlformats.org/officeDocument/2006/relationships/image" Target="media/image2.png"/><Relationship Id="rId51" Type="http://schemas.openxmlformats.org/officeDocument/2006/relationships/hyperlink" Target="https://5000-cs-865078415408-default.cs-us-central1-mtyn.cloudshell.dev/api"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hub.docker.com" TargetMode="External"/><Relationship Id="rId38" Type="http://schemas.openxmlformats.org/officeDocument/2006/relationships/image" Target="media/image27.png"/><Relationship Id="rId46"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ubuntu.com" TargetMode="External"/><Relationship Id="rId23" Type="http://schemas.openxmlformats.org/officeDocument/2006/relationships/image" Target="media/image16.png"/><Relationship Id="rId28" Type="http://schemas.openxmlformats.org/officeDocument/2006/relationships/hyperlink" Target="http://hub,docker.com" TargetMode="External"/><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hyperlink" Target="http://172.17.0.2:5000" TargetMode="External"/><Relationship Id="rId52" Type="http://schemas.openxmlformats.org/officeDocument/2006/relationships/hyperlink" Target="https://5000-cs-865078415408-default.cs-us-central1-mtyn.cloudshell.dev/parameters?name=john&amp;age=5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xn7118mm/ICS432/Fall2021/word-doc-template.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word-doc-template.dotx</Template>
  <TotalTime>15</TotalTime>
  <Pages>26</Pages>
  <Words>2689</Words>
  <Characters>15332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Ghanem, Thanaa M</cp:lastModifiedBy>
  <cp:revision>4</cp:revision>
  <dcterms:created xsi:type="dcterms:W3CDTF">2021-11-22T13:50:00Z</dcterms:created>
  <dcterms:modified xsi:type="dcterms:W3CDTF">2021-11-22T14:22:00Z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